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F3CD4" w14:textId="77777777" w:rsidR="009E68F9" w:rsidRDefault="00423184">
      <w:pPr>
        <w:pStyle w:val="Titel"/>
      </w:pPr>
      <w:commentRangeStart w:id="0"/>
      <w:r>
        <w:t>Indices of Effect Existence and Significance in the Bayesian Framework</w:t>
      </w:r>
      <w:commentRangeEnd w:id="0"/>
      <w:r w:rsidR="00BF5D4C">
        <w:rPr>
          <w:rStyle w:val="Kommentarzeichen"/>
          <w:rFonts w:cstheme="minorBidi"/>
          <w:b w:val="0"/>
        </w:rPr>
        <w:commentReference w:id="0"/>
      </w:r>
    </w:p>
    <w:p w14:paraId="3F2D7F3C" w14:textId="77777777" w:rsidR="009E68F9" w:rsidRDefault="00423184" w:rsidP="00055EDD">
      <w:pPr>
        <w:pStyle w:val="berschrift1"/>
        <w:numPr>
          <w:ilvl w:val="0"/>
          <w:numId w:val="0"/>
        </w:numPr>
        <w:ind w:left="567"/>
      </w:pPr>
      <w:bookmarkStart w:id="1" w:name="abstract"/>
      <w:r>
        <w:t>Abstract</w:t>
      </w:r>
      <w:bookmarkEnd w:id="1"/>
    </w:p>
    <w:p w14:paraId="4F770221" w14:textId="77777777" w:rsidR="009E68F9" w:rsidRDefault="00423184">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39983F5" w14:textId="77777777" w:rsidR="009E68F9" w:rsidRDefault="00423184">
      <w:pPr>
        <w:pStyle w:val="berschrift1"/>
      </w:pPr>
      <w:bookmarkStart w:id="2" w:name="introduction"/>
      <w:r>
        <w:t>Introduction</w:t>
      </w:r>
      <w:bookmarkEnd w:id="2"/>
    </w:p>
    <w:p w14:paraId="53680AEB" w14:textId="77777777" w:rsidR="009E68F9" w:rsidRDefault="00423184">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5977CD0F" w14:textId="4B0D4BAD" w:rsidR="009E68F9" w:rsidRDefault="00423184">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w:t>
      </w:r>
      <w:r>
        <w:lastRenderedPageBreak/>
        <w:t xml:space="preserve">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w:t>
      </w:r>
      <w:ins w:id="3" w:author="Daniel Lüdecke" w:date="2019-09-02T15:54:00Z">
        <w:r w:rsidR="00A80A70" w:rsidRPr="00A80A70">
          <w:t xml:space="preserve">This is particularly problematic given that </w:t>
        </w:r>
        <w:r w:rsidR="00A80A70" w:rsidRPr="00A80A70">
          <w:rPr>
            <w:i/>
            <w:rPrChange w:id="4" w:author="Daniel Lüdecke" w:date="2019-09-02T15:55:00Z">
              <w:rPr/>
            </w:rPrChange>
          </w:rPr>
          <w:t>p</w:t>
        </w:r>
        <w:r w:rsidR="00A80A70" w:rsidRPr="00A80A70">
          <w:t>-values can only be used to reject the null hypothesis and not to accept it as true, because a statistically non-significant result does not mean that there is no difference between groups or no effect of a treatment</w:t>
        </w:r>
      </w:ins>
      <w:del w:id="5" w:author="Daniel Lüdecke" w:date="2019-09-02T15:54:00Z">
        <w:r w:rsidDel="00A80A70">
          <w:delText xml:space="preserve">This is particularly problematic given that </w:delText>
        </w:r>
        <w:r w:rsidDel="00A80A70">
          <w:rPr>
            <w:i/>
          </w:rPr>
          <w:delText>p</w:delText>
        </w:r>
        <w:r w:rsidDel="00A80A70">
          <w:delText>-values can only be used to reject the null hypothesis, not to accept it as true</w:delText>
        </w:r>
      </w:del>
      <w:r>
        <w:t xml:space="preserve"> (</w:t>
      </w:r>
      <w:ins w:id="6" w:author="Daniel Lüdecke" w:date="2019-09-02T15:54:00Z">
        <w:r w:rsidR="00A80A70">
          <w:t xml:space="preserve">Amrhein, Greenland, &amp; McShane, 2019; </w:t>
        </w:r>
      </w:ins>
      <w:r>
        <w:t>Wagenmakers, 2007).</w:t>
      </w:r>
      <w:ins w:id="7" w:author="Daniel Lüdecke" w:date="2019-09-02T15:55:00Z">
        <w:r w:rsidR="00A80A70" w:rsidDel="00A80A70">
          <w:t xml:space="preserve"> </w:t>
        </w:r>
      </w:ins>
      <w:del w:id="8" w:author="Daniel Lüdecke" w:date="2019-09-02T15:55:00Z">
        <w:r w:rsidDel="00A80A70">
          <w:delText xml:space="preserve"> </w:delText>
        </w:r>
        <w:commentRangeStart w:id="9"/>
        <w:r w:rsidDel="00A80A70">
          <w:delText>“For several generations, researchers have been warned that a statistically non-significant result does not ‘prove’ the null hypothesis (the hypothesis that there is no difference between groups or no effect of a treatment on some measured outcome)” (Amrhein, Greenland, &amp; McShane, 2019, p. 305).</w:delText>
        </w:r>
        <w:commentRangeEnd w:id="9"/>
        <w:r w:rsidR="00C72988" w:rsidDel="00A80A70">
          <w:rPr>
            <w:rStyle w:val="Kommentarzeichen"/>
          </w:rPr>
          <w:commentReference w:id="9"/>
        </w:r>
      </w:del>
    </w:p>
    <w:p w14:paraId="6402A3AB" w14:textId="77777777" w:rsidR="009E68F9" w:rsidRDefault="00423184">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544DD48D" w14:textId="4609819E" w:rsidR="009E68F9" w:rsidRDefault="00423184">
      <w:r>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w:t>
      </w:r>
      <w:bookmarkStart w:id="10" w:name="_GoBack"/>
      <w:bookmarkEnd w:id="10"/>
      <w:r>
        <w:t xml:space="preserve">n methods compute the probability of different effects values </w:t>
      </w:r>
      <w:r>
        <w:rPr>
          <w:i/>
        </w:rPr>
        <w:t>given</w:t>
      </w:r>
      <w:r>
        <w:t xml:space="preserve"> the observed data (and some p</w:t>
      </w:r>
      <w:ins w:id="11" w:author="Daniel Lüdecke" w:date="2019-09-02T16:05:00Z">
        <w:r w:rsidR="001F7F54">
          <w:t>r</w:t>
        </w:r>
      </w:ins>
      <w:r>
        <w:t xml:space="preserve">ior expectation), resulting in a distribution of possible values for the parameters, called the posterior distribution. </w:t>
      </w:r>
      <w:commentRangeStart w:id="12"/>
      <w:r>
        <w:t>The description of the posterior distribution (e.g., through its centrality, dispersion, etc.) allows to draw conclusions from Bayesian analyses.</w:t>
      </w:r>
      <w:commentRangeEnd w:id="12"/>
      <w:r w:rsidR="00BF5EB6">
        <w:rPr>
          <w:rStyle w:val="Kommentarzeichen"/>
        </w:rPr>
        <w:commentReference w:id="12"/>
      </w:r>
    </w:p>
    <w:p w14:paraId="48E0019C" w14:textId="3162CCA3" w:rsidR="009E68F9" w:rsidRDefault="00423184">
      <w:r>
        <w:t xml:space="preserve">Bayesian “significance” testing indices could be roughly grouped into three overlapping categories: Bayes factors, posterior indices and </w:t>
      </w:r>
      <w:r w:rsidR="003977F8">
        <w:t xml:space="preserve">Region </w:t>
      </w:r>
      <w:del w:id="13" w:author="Daniel Lüdecke" w:date="2019-09-02T15:55:00Z">
        <w:r w:rsidR="003977F8" w:rsidDel="00A80A70">
          <w:delText>O</w:delText>
        </w:r>
      </w:del>
      <w:ins w:id="14" w:author="Daniel Lüdecke" w:date="2019-09-02T15:55:00Z">
        <w:r w:rsidR="00A80A70">
          <w:t>o</w:t>
        </w:r>
      </w:ins>
      <w:r w:rsidR="003977F8">
        <w:t>f Practical Equivalence (</w:t>
      </w:r>
      <w:r>
        <w:t>ROPE</w:t>
      </w:r>
      <w:r w:rsidR="003977F8">
        <w:t>)</w:t>
      </w:r>
      <w:r>
        <w:t xml:space="preserv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w:t>
      </w:r>
      <w:r>
        <w:lastRenderedPageBreak/>
        <w:t>considered negligible or too small to be of any practical relevance (the Region of Practical Equivalence - ROPE; Kruschke, 2014; Lakens, 2017; Lakens, Scheel, &amp; Isager, 2018),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54AA9616" w14:textId="77777777" w:rsidR="009E68F9" w:rsidRDefault="00423184">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2F4CB0B8" w14:textId="77777777" w:rsidR="009E68F9" w:rsidRDefault="00423184">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2C245DCF" w14:textId="77777777" w:rsidR="009E68F9" w:rsidRDefault="00423184">
      <w:pPr>
        <w:pStyle w:val="berschrift1"/>
      </w:pPr>
      <w:bookmarkStart w:id="15" w:name="methods"/>
      <w:r>
        <w:t>Methods</w:t>
      </w:r>
      <w:bookmarkEnd w:id="15"/>
    </w:p>
    <w:p w14:paraId="0A2F954F" w14:textId="77777777" w:rsidR="009E68F9" w:rsidRDefault="00423184">
      <w:pPr>
        <w:pStyle w:val="berschrift2"/>
      </w:pPr>
      <w:bookmarkStart w:id="16" w:name="data-simulation"/>
      <w:r>
        <w:t>Data Simulation</w:t>
      </w:r>
      <w:bookmarkEnd w:id="16"/>
    </w:p>
    <w:p w14:paraId="5E7FB9A2" w14:textId="77777777" w:rsidR="009E68F9" w:rsidRDefault="00423184">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6501760F" w14:textId="77777777" w:rsidR="009E68F9" w:rsidRDefault="00423184">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r>
        <w:lastRenderedPageBreak/>
        <w:t>(</w:t>
      </w:r>
      <w:hyperlink r:id="rId9">
        <w:r>
          <w:rPr>
            <w:rStyle w:val="Hyperlink"/>
          </w:rPr>
          <w:t>https://github.com/easystats/easystats/tree/master/publications/makowski_2019_bayesian/data</w:t>
        </w:r>
      </w:hyperlink>
      <w:r>
        <w:t>). Note that it takes usually several days/weeks for the generation to complete.</w:t>
      </w:r>
    </w:p>
    <w:p w14:paraId="041B011C" w14:textId="77777777" w:rsidR="009E68F9" w:rsidRDefault="00423184">
      <w:pPr>
        <w:pStyle w:val="berschrift2"/>
      </w:pPr>
      <w:bookmarkStart w:id="17" w:name="indices"/>
      <w:r>
        <w:t>Indices</w:t>
      </w:r>
      <w:bookmarkEnd w:id="17"/>
    </w:p>
    <w:p w14:paraId="1B06329E" w14:textId="77777777" w:rsidR="009E68F9" w:rsidRDefault="00423184">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57D087A7" w14:textId="77777777" w:rsidR="009E68F9" w:rsidRDefault="00423184">
      <w:pPr>
        <w:pStyle w:val="berschrift3"/>
      </w:pPr>
      <w:bookmarkStart w:id="18" w:name="frequentist-p-value"/>
      <w:r>
        <w:t xml:space="preserve">Frequentist </w:t>
      </w:r>
      <w:r>
        <w:rPr>
          <w:i/>
        </w:rPr>
        <w:t>p</w:t>
      </w:r>
      <w:r>
        <w:t>-value</w:t>
      </w:r>
      <w:bookmarkEnd w:id="18"/>
    </w:p>
    <w:p w14:paraId="75F0EA9B" w14:textId="77777777" w:rsidR="009E68F9" w:rsidRDefault="00423184">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6652D74" w14:textId="77777777" w:rsidR="009E68F9" w:rsidRDefault="00423184">
      <w:pPr>
        <w:pStyle w:val="berschrift3"/>
      </w:pPr>
      <w:bookmarkStart w:id="19" w:name="probability-of-direction-pd"/>
      <w:r>
        <w:t>Probability of Direction (</w:t>
      </w:r>
      <w:r>
        <w:rPr>
          <w:i/>
        </w:rPr>
        <w:t>pd</w:t>
      </w:r>
      <w:r>
        <w:t>)</w:t>
      </w:r>
      <w:bookmarkEnd w:id="19"/>
    </w:p>
    <w:p w14:paraId="628D7967" w14:textId="77777777" w:rsidR="009E68F9" w:rsidRDefault="00423184">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68776272" w14:textId="77777777" w:rsidR="009E68F9" w:rsidRDefault="00423184">
      <w:pPr>
        <w:pStyle w:val="berschrift3"/>
      </w:pPr>
      <w:bookmarkStart w:id="20" w:name="map-based-p-value"/>
      <w:r>
        <w:t xml:space="preserve">MAP-based </w:t>
      </w:r>
      <w:r>
        <w:rPr>
          <w:i/>
        </w:rPr>
        <w:t>p</w:t>
      </w:r>
      <w:r>
        <w:t>-value</w:t>
      </w:r>
      <w:bookmarkEnd w:id="20"/>
    </w:p>
    <w:p w14:paraId="47089D2F" w14:textId="77777777" w:rsidR="009E68F9" w:rsidRDefault="00423184">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082F1E3" w14:textId="77777777" w:rsidR="009E68F9" w:rsidRDefault="00423184">
      <w:pPr>
        <w:pStyle w:val="berschrift3"/>
      </w:pPr>
      <w:bookmarkStart w:id="21" w:name="rope-95"/>
      <w:r>
        <w:t>ROPE (95%)</w:t>
      </w:r>
      <w:bookmarkEnd w:id="21"/>
    </w:p>
    <w:p w14:paraId="2A8654D4" w14:textId="77777777" w:rsidR="009E68F9" w:rsidRDefault="00423184">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7E7107CD" w14:textId="77777777" w:rsidR="009E68F9" w:rsidRDefault="00423184">
      <w:pPr>
        <w:pStyle w:val="berschrift3"/>
      </w:pPr>
      <w:bookmarkStart w:id="22" w:name="rope-full"/>
      <w:r>
        <w:t>ROPE (full)</w:t>
      </w:r>
      <w:bookmarkEnd w:id="22"/>
    </w:p>
    <w:p w14:paraId="51454BEB" w14:textId="77777777" w:rsidR="009E68F9" w:rsidRDefault="00423184">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6A7E475E" w14:textId="77777777" w:rsidR="009E68F9" w:rsidRDefault="00423184">
      <w:pPr>
        <w:pStyle w:val="berschrift3"/>
      </w:pPr>
      <w:bookmarkStart w:id="23" w:name="bayes-factor-vs.-0"/>
      <w:r>
        <w:t>Bayes factor (</w:t>
      </w:r>
      <w:r>
        <w:rPr>
          <w:i/>
        </w:rPr>
        <w:t>vs.</w:t>
      </w:r>
      <w:r>
        <w:t xml:space="preserve"> 0)</w:t>
      </w:r>
      <w:bookmarkEnd w:id="23"/>
    </w:p>
    <w:p w14:paraId="0984C88E" w14:textId="77777777" w:rsidR="009E68F9" w:rsidRDefault="00423184">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460E962D" w14:textId="77777777" w:rsidR="009E68F9" w:rsidRDefault="00423184">
      <w:pPr>
        <w:pStyle w:val="berschrift3"/>
      </w:pPr>
      <w:bookmarkStart w:id="24" w:name="bayes-factor-vs.-rope"/>
      <w:r>
        <w:lastRenderedPageBreak/>
        <w:t>Bayes factor (</w:t>
      </w:r>
      <w:r>
        <w:rPr>
          <w:i/>
        </w:rPr>
        <w:t>vs.</w:t>
      </w:r>
      <w:r>
        <w:t xml:space="preserve"> ROPE)</w:t>
      </w:r>
      <w:bookmarkEnd w:id="24"/>
    </w:p>
    <w:p w14:paraId="38A404BB" w14:textId="77777777" w:rsidR="009E68F9" w:rsidRDefault="00423184">
      <w:r>
        <w:t xml:space="preserve">The </w:t>
      </w:r>
      <w:r>
        <w:rPr>
          <w:i/>
        </w:rPr>
        <w:t>Bayes factor (vs. ROPE)</w:t>
      </w:r>
      <w:r>
        <w:t xml:space="preserve"> is similar to the </w:t>
      </w:r>
      <w:r>
        <w:rPr>
          <w:i/>
        </w:rPr>
        <w:t>Bayes factor (vs. 0)</w:t>
      </w:r>
      <w:r>
        <w:t xml:space="preserve">, except that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07563F3F" w14:textId="77777777" w:rsidR="009E68F9" w:rsidRDefault="00423184">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12C5080A" w14:textId="77777777" w:rsidR="009E68F9" w:rsidRDefault="00423184">
      <w:pPr>
        <w:pStyle w:val="berschrift2"/>
      </w:pPr>
      <w:bookmarkStart w:id="25" w:name="data-analysis"/>
      <w:r>
        <w:t>Data Analysis</w:t>
      </w:r>
      <w:bookmarkEnd w:id="25"/>
    </w:p>
    <w:p w14:paraId="2BD22B4B" w14:textId="77777777" w:rsidR="009E68F9" w:rsidRDefault="00423184">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 </w:t>
      </w:r>
      <w:r>
        <w:rPr>
          <w:i/>
        </w:rPr>
        <w:t>p</w:t>
      </w:r>
      <w:r>
        <w:t>-value and its commonly used thresholds (.05, .01, .001). Finally, we will show the mutual relationship between 3 recommended Bayesian candidates. Taken together, these results will help us outline guides to ease the reporting and interpretation of the indices.</w:t>
      </w:r>
    </w:p>
    <w:p w14:paraId="38D3B6E9" w14:textId="77777777" w:rsidR="009E68F9" w:rsidRDefault="00423184">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2D1CDA3E" w14:textId="77777777" w:rsidR="009E68F9" w:rsidRDefault="00423184">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46ED4EF2" w14:textId="77777777" w:rsidR="009E68F9" w:rsidRDefault="00423184">
      <w:pPr>
        <w:pStyle w:val="berschrift1"/>
      </w:pPr>
      <w:bookmarkStart w:id="26" w:name="results"/>
      <w:r>
        <w:t>Results</w:t>
      </w:r>
      <w:bookmarkEnd w:id="26"/>
    </w:p>
    <w:p w14:paraId="18FA6C43" w14:textId="77777777" w:rsidR="009E68F9" w:rsidRDefault="00423184">
      <w:pPr>
        <w:pStyle w:val="berschrift2"/>
      </w:pPr>
      <w:bookmarkStart w:id="27" w:name="impact-of-sample-size"/>
      <w:r>
        <w:t>Impact of Sample Size</w:t>
      </w:r>
      <w:bookmarkEnd w:id="27"/>
    </w:p>
    <w:p w14:paraId="5A1811B7" w14:textId="77777777" w:rsidR="009E68F9" w:rsidRDefault="00423184">
      <w:r>
        <w:rPr>
          <w:noProof/>
          <w:lang w:val="de-DE" w:eastAsia="de-DE"/>
        </w:rPr>
        <w:lastRenderedPageBreak/>
        <w:drawing>
          <wp:inline distT="0" distB="0" distL="0" distR="0" wp14:anchorId="35D0C352" wp14:editId="24E1FFCD">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14:paraId="686C8F57" w14:textId="77777777" w:rsidR="009E68F9" w:rsidRPr="005A7763" w:rsidRDefault="00423184">
      <w:pPr>
        <w:rPr>
          <w:color w:val="808080" w:themeColor="background1" w:themeShade="80"/>
        </w:rPr>
      </w:pPr>
      <w:r w:rsidRPr="005A7763">
        <w:rPr>
          <w:b/>
          <w:color w:val="808080" w:themeColor="background1" w:themeShade="80"/>
        </w:rPr>
        <w:lastRenderedPageBreak/>
        <w:t>Figure 1</w:t>
      </w:r>
      <w:r w:rsidRPr="005A7763">
        <w:rPr>
          <w:color w:val="808080" w:themeColor="background1" w:themeShade="80"/>
        </w:rPr>
        <w:t>. Impact of Sample Size on the different indices, for linear and logistic models, and when the null hypothesis is true or false. Grey vertical lines for p-values and Bayes factors represent commonly used thresholds.</w:t>
      </w:r>
    </w:p>
    <w:p w14:paraId="27C3F218" w14:textId="77777777" w:rsidR="009E68F9" w:rsidRDefault="00423184">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232B555E" w14:textId="77777777" w:rsidR="009E68F9" w:rsidRDefault="00423184">
      <w:r w:rsidRPr="005A7763">
        <w:rPr>
          <w:b/>
          <w:color w:val="808080" w:themeColor="background1" w:themeShade="80"/>
        </w:rPr>
        <w:t>Table 1</w:t>
      </w:r>
      <w:r w:rsidRPr="005A7763">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1"/>
        <w:tblW w:w="0" w:type="auto"/>
        <w:tblLook w:val="0620" w:firstRow="1" w:lastRow="0" w:firstColumn="0" w:lastColumn="0"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1777"/>
        <w:gridCol w:w="2059"/>
        <w:gridCol w:w="2006"/>
        <w:gridCol w:w="2102"/>
        <w:gridCol w:w="2049"/>
      </w:tblGrid>
      <w:tr w:rsidR="00725DAE" w14:paraId="38C63362" w14:textId="77777777" w:rsidTr="00725DAE">
        <w:trPr>
          <w:cnfStyle w:val="100000000000" w:firstRow="1" w:lastRow="0" w:firstColumn="0" w:lastColumn="0" w:oddVBand="0" w:evenVBand="0" w:oddHBand="0" w:evenHBand="0" w:firstRowFirstColumn="0" w:firstRowLastColumn="0" w:lastRowFirstColumn="0" w:lastRowLastColumn="0"/>
        </w:trPr>
        <w:tc>
          <w:tcPr>
            <w:tcW w:w="0" w:type="auto"/>
          </w:tcPr>
          <w:p w14:paraId="5076B809" w14:textId="77777777" w:rsidR="00725DAE" w:rsidRDefault="00725DAE">
            <w:r>
              <w:t>Index</w:t>
            </w:r>
          </w:p>
        </w:tc>
        <w:tc>
          <w:tcPr>
            <w:tcW w:w="0" w:type="auto"/>
          </w:tcPr>
          <w:p w14:paraId="757F16A5" w14:textId="77777777" w:rsidR="00725DAE" w:rsidRDefault="00725DAE">
            <w:pPr>
              <w:jc w:val="right"/>
            </w:pPr>
            <w:r>
              <w:t>Linear Models / Presence of Effect</w:t>
            </w:r>
          </w:p>
        </w:tc>
        <w:tc>
          <w:tcPr>
            <w:tcW w:w="0" w:type="auto"/>
          </w:tcPr>
          <w:p w14:paraId="2794AEEE" w14:textId="77777777" w:rsidR="00725DAE" w:rsidRDefault="00725DAE">
            <w:pPr>
              <w:jc w:val="right"/>
            </w:pPr>
            <w:r>
              <w:t>Linear Models / Absence of Effect</w:t>
            </w:r>
          </w:p>
        </w:tc>
        <w:tc>
          <w:tcPr>
            <w:tcW w:w="0" w:type="auto"/>
          </w:tcPr>
          <w:p w14:paraId="0E07A506" w14:textId="77777777" w:rsidR="00725DAE" w:rsidRDefault="00725DAE">
            <w:pPr>
              <w:jc w:val="right"/>
            </w:pPr>
            <w:r>
              <w:t>Logistic Models / Presence of Effect</w:t>
            </w:r>
          </w:p>
        </w:tc>
        <w:tc>
          <w:tcPr>
            <w:tcW w:w="0" w:type="auto"/>
          </w:tcPr>
          <w:p w14:paraId="5652925F" w14:textId="77777777" w:rsidR="00725DAE" w:rsidRDefault="00725DAE">
            <w:pPr>
              <w:jc w:val="right"/>
            </w:pPr>
            <w:r>
              <w:t>Logistic Models / Absence of Effect</w:t>
            </w:r>
          </w:p>
        </w:tc>
      </w:tr>
      <w:tr w:rsidR="00725DAE" w14:paraId="335ACC33" w14:textId="77777777" w:rsidTr="00725DAE">
        <w:tc>
          <w:tcPr>
            <w:tcW w:w="0" w:type="auto"/>
          </w:tcPr>
          <w:p w14:paraId="26AE0D85" w14:textId="77777777" w:rsidR="00725DAE" w:rsidRDefault="00725DAE" w:rsidP="00725DAE">
            <w:r>
              <w:rPr>
                <w:i/>
              </w:rPr>
              <w:t>p</w:t>
            </w:r>
            <w:r>
              <w:t>-value</w:t>
            </w:r>
          </w:p>
        </w:tc>
        <w:tc>
          <w:tcPr>
            <w:tcW w:w="0" w:type="auto"/>
          </w:tcPr>
          <w:p w14:paraId="7E4975C3" w14:textId="77777777" w:rsidR="00725DAE" w:rsidRDefault="00725DAE" w:rsidP="00725DAE">
            <w:pPr>
              <w:jc w:val="right"/>
            </w:pPr>
            <w:r>
              <w:t>0.166</w:t>
            </w:r>
          </w:p>
        </w:tc>
        <w:tc>
          <w:tcPr>
            <w:tcW w:w="0" w:type="auto"/>
          </w:tcPr>
          <w:p w14:paraId="6337C0DC" w14:textId="77777777" w:rsidR="00725DAE" w:rsidRDefault="00725DAE" w:rsidP="00725DAE">
            <w:pPr>
              <w:jc w:val="right"/>
            </w:pPr>
            <w:r>
              <w:t>0.008</w:t>
            </w:r>
          </w:p>
        </w:tc>
        <w:tc>
          <w:tcPr>
            <w:tcW w:w="0" w:type="auto"/>
          </w:tcPr>
          <w:p w14:paraId="6CEE9E0C" w14:textId="77777777" w:rsidR="00725DAE" w:rsidRDefault="00725DAE" w:rsidP="00725DAE">
            <w:pPr>
              <w:jc w:val="right"/>
            </w:pPr>
            <w:r>
              <w:t>0.157</w:t>
            </w:r>
          </w:p>
        </w:tc>
        <w:tc>
          <w:tcPr>
            <w:tcW w:w="0" w:type="auto"/>
          </w:tcPr>
          <w:p w14:paraId="1932224E" w14:textId="77777777" w:rsidR="00725DAE" w:rsidRDefault="00725DAE" w:rsidP="00725DAE">
            <w:pPr>
              <w:jc w:val="right"/>
            </w:pPr>
            <w:r>
              <w:t>0.020</w:t>
            </w:r>
          </w:p>
        </w:tc>
      </w:tr>
      <w:tr w:rsidR="00725DAE" w14:paraId="1688AF37" w14:textId="77777777" w:rsidTr="00725DAE">
        <w:tc>
          <w:tcPr>
            <w:tcW w:w="0" w:type="auto"/>
          </w:tcPr>
          <w:p w14:paraId="3D588D67" w14:textId="77777777" w:rsidR="00725DAE" w:rsidRDefault="00725DAE" w:rsidP="00725DAE">
            <w:r>
              <w:rPr>
                <w:i/>
              </w:rPr>
              <w:t>p</w:t>
            </w:r>
            <w:r>
              <w:t>-direction</w:t>
            </w:r>
          </w:p>
        </w:tc>
        <w:tc>
          <w:tcPr>
            <w:tcW w:w="0" w:type="auto"/>
          </w:tcPr>
          <w:p w14:paraId="09359033" w14:textId="77777777" w:rsidR="00725DAE" w:rsidRDefault="00725DAE" w:rsidP="00725DAE">
            <w:pPr>
              <w:jc w:val="right"/>
            </w:pPr>
            <w:r>
              <w:t>0.171</w:t>
            </w:r>
          </w:p>
        </w:tc>
        <w:tc>
          <w:tcPr>
            <w:tcW w:w="0" w:type="auto"/>
          </w:tcPr>
          <w:p w14:paraId="66E99797" w14:textId="77777777" w:rsidR="00725DAE" w:rsidRDefault="00725DAE" w:rsidP="00725DAE">
            <w:pPr>
              <w:jc w:val="right"/>
            </w:pPr>
            <w:r>
              <w:t>0.013</w:t>
            </w:r>
          </w:p>
        </w:tc>
        <w:tc>
          <w:tcPr>
            <w:tcW w:w="0" w:type="auto"/>
          </w:tcPr>
          <w:p w14:paraId="2A697C5C" w14:textId="77777777" w:rsidR="00725DAE" w:rsidRDefault="00725DAE" w:rsidP="00725DAE">
            <w:pPr>
              <w:jc w:val="right"/>
            </w:pPr>
            <w:r>
              <w:t>0.154</w:t>
            </w:r>
          </w:p>
        </w:tc>
        <w:tc>
          <w:tcPr>
            <w:tcW w:w="0" w:type="auto"/>
          </w:tcPr>
          <w:p w14:paraId="2BD49C9B" w14:textId="77777777" w:rsidR="00725DAE" w:rsidRDefault="00725DAE" w:rsidP="00725DAE">
            <w:pPr>
              <w:jc w:val="right"/>
            </w:pPr>
            <w:r>
              <w:t>0.024</w:t>
            </w:r>
          </w:p>
        </w:tc>
      </w:tr>
      <w:tr w:rsidR="00725DAE" w14:paraId="6EB9090C" w14:textId="77777777" w:rsidTr="00725DAE">
        <w:tc>
          <w:tcPr>
            <w:tcW w:w="0" w:type="auto"/>
          </w:tcPr>
          <w:p w14:paraId="14B6A0B5" w14:textId="77777777" w:rsidR="00725DAE" w:rsidRDefault="00725DAE" w:rsidP="00725DAE">
            <w:r>
              <w:rPr>
                <w:i/>
              </w:rPr>
              <w:t>p</w:t>
            </w:r>
            <w:r>
              <w:t>-MAP</w:t>
            </w:r>
          </w:p>
        </w:tc>
        <w:tc>
          <w:tcPr>
            <w:tcW w:w="0" w:type="auto"/>
          </w:tcPr>
          <w:p w14:paraId="3D3FFD6C" w14:textId="77777777" w:rsidR="00725DAE" w:rsidRDefault="00725DAE" w:rsidP="00725DAE">
            <w:pPr>
              <w:jc w:val="right"/>
            </w:pPr>
            <w:r>
              <w:t>0.239</w:t>
            </w:r>
          </w:p>
        </w:tc>
        <w:tc>
          <w:tcPr>
            <w:tcW w:w="0" w:type="auto"/>
          </w:tcPr>
          <w:p w14:paraId="5AE9DE84" w14:textId="77777777" w:rsidR="00725DAE" w:rsidRDefault="00725DAE" w:rsidP="00725DAE">
            <w:pPr>
              <w:jc w:val="right"/>
            </w:pPr>
            <w:r>
              <w:t>0.002</w:t>
            </w:r>
          </w:p>
        </w:tc>
        <w:tc>
          <w:tcPr>
            <w:tcW w:w="0" w:type="auto"/>
          </w:tcPr>
          <w:p w14:paraId="590A5654" w14:textId="77777777" w:rsidR="00725DAE" w:rsidRDefault="00725DAE" w:rsidP="00725DAE">
            <w:pPr>
              <w:jc w:val="right"/>
            </w:pPr>
            <w:r>
              <w:t>0.238</w:t>
            </w:r>
          </w:p>
        </w:tc>
        <w:tc>
          <w:tcPr>
            <w:tcW w:w="0" w:type="auto"/>
          </w:tcPr>
          <w:p w14:paraId="7C9EAF53" w14:textId="77777777" w:rsidR="00725DAE" w:rsidRDefault="00725DAE" w:rsidP="00725DAE">
            <w:pPr>
              <w:jc w:val="right"/>
            </w:pPr>
            <w:r>
              <w:t>0.032</w:t>
            </w:r>
          </w:p>
        </w:tc>
      </w:tr>
      <w:tr w:rsidR="00725DAE" w14:paraId="6A185217" w14:textId="77777777" w:rsidTr="00725DAE">
        <w:tc>
          <w:tcPr>
            <w:tcW w:w="0" w:type="auto"/>
          </w:tcPr>
          <w:p w14:paraId="4B9D01FA" w14:textId="77777777" w:rsidR="00725DAE" w:rsidRDefault="00725DAE" w:rsidP="00725DAE">
            <w:r>
              <w:t>ROPE (95%)</w:t>
            </w:r>
          </w:p>
        </w:tc>
        <w:tc>
          <w:tcPr>
            <w:tcW w:w="0" w:type="auto"/>
          </w:tcPr>
          <w:p w14:paraId="6161ADF5" w14:textId="77777777" w:rsidR="00725DAE" w:rsidRDefault="00725DAE" w:rsidP="00725DAE">
            <w:pPr>
              <w:jc w:val="right"/>
            </w:pPr>
            <w:r>
              <w:t>0.033</w:t>
            </w:r>
          </w:p>
        </w:tc>
        <w:tc>
          <w:tcPr>
            <w:tcW w:w="0" w:type="auto"/>
          </w:tcPr>
          <w:p w14:paraId="7B5B7D8C" w14:textId="77777777" w:rsidR="00725DAE" w:rsidRDefault="00725DAE" w:rsidP="00725DAE">
            <w:pPr>
              <w:jc w:val="right"/>
            </w:pPr>
            <w:r>
              <w:t>0.359</w:t>
            </w:r>
          </w:p>
        </w:tc>
        <w:tc>
          <w:tcPr>
            <w:tcW w:w="0" w:type="auto"/>
          </w:tcPr>
          <w:p w14:paraId="7FEC5320" w14:textId="77777777" w:rsidR="00725DAE" w:rsidRDefault="00725DAE" w:rsidP="00725DAE">
            <w:pPr>
              <w:jc w:val="right"/>
            </w:pPr>
            <w:r>
              <w:t>0.008</w:t>
            </w:r>
          </w:p>
        </w:tc>
        <w:tc>
          <w:tcPr>
            <w:tcW w:w="0" w:type="auto"/>
          </w:tcPr>
          <w:p w14:paraId="283DE8CA" w14:textId="77777777" w:rsidR="00725DAE" w:rsidRDefault="00725DAE" w:rsidP="00725DAE">
            <w:pPr>
              <w:jc w:val="right"/>
            </w:pPr>
            <w:r>
              <w:t>0.310</w:t>
            </w:r>
          </w:p>
        </w:tc>
      </w:tr>
      <w:tr w:rsidR="00725DAE" w14:paraId="53D4C141" w14:textId="77777777" w:rsidTr="00725DAE">
        <w:tc>
          <w:tcPr>
            <w:tcW w:w="0" w:type="auto"/>
          </w:tcPr>
          <w:p w14:paraId="42122BD9" w14:textId="77777777" w:rsidR="00725DAE" w:rsidRDefault="00725DAE" w:rsidP="00725DAE">
            <w:r>
              <w:t>ROPE (full)</w:t>
            </w:r>
          </w:p>
        </w:tc>
        <w:tc>
          <w:tcPr>
            <w:tcW w:w="0" w:type="auto"/>
          </w:tcPr>
          <w:p w14:paraId="4E290876" w14:textId="77777777" w:rsidR="00725DAE" w:rsidRDefault="00725DAE" w:rsidP="00725DAE">
            <w:pPr>
              <w:jc w:val="right"/>
            </w:pPr>
            <w:r>
              <w:t>0.025</w:t>
            </w:r>
          </w:p>
        </w:tc>
        <w:tc>
          <w:tcPr>
            <w:tcW w:w="0" w:type="auto"/>
          </w:tcPr>
          <w:p w14:paraId="17366E89" w14:textId="77777777" w:rsidR="00725DAE" w:rsidRDefault="00725DAE" w:rsidP="00725DAE">
            <w:pPr>
              <w:jc w:val="right"/>
            </w:pPr>
            <w:r>
              <w:t>0.363</w:t>
            </w:r>
          </w:p>
        </w:tc>
        <w:tc>
          <w:tcPr>
            <w:tcW w:w="0" w:type="auto"/>
          </w:tcPr>
          <w:p w14:paraId="1E3B452E" w14:textId="77777777" w:rsidR="00725DAE" w:rsidRDefault="00725DAE" w:rsidP="00725DAE">
            <w:pPr>
              <w:jc w:val="right"/>
            </w:pPr>
            <w:r>
              <w:t>0.016</w:t>
            </w:r>
          </w:p>
        </w:tc>
        <w:tc>
          <w:tcPr>
            <w:tcW w:w="0" w:type="auto"/>
          </w:tcPr>
          <w:p w14:paraId="62D9AD28" w14:textId="77777777" w:rsidR="00725DAE" w:rsidRDefault="00725DAE" w:rsidP="00725DAE">
            <w:pPr>
              <w:jc w:val="right"/>
            </w:pPr>
            <w:r>
              <w:t>0.315</w:t>
            </w:r>
          </w:p>
        </w:tc>
      </w:tr>
      <w:tr w:rsidR="00725DAE" w14:paraId="733FAB44" w14:textId="77777777" w:rsidTr="00725DAE">
        <w:tc>
          <w:tcPr>
            <w:tcW w:w="0" w:type="auto"/>
          </w:tcPr>
          <w:p w14:paraId="2406BFC5" w14:textId="77777777" w:rsidR="00725DAE" w:rsidRDefault="00725DAE" w:rsidP="00725DAE">
            <w:r>
              <w:t>Bayes factor (vs. 0)</w:t>
            </w:r>
          </w:p>
        </w:tc>
        <w:tc>
          <w:tcPr>
            <w:tcW w:w="0" w:type="auto"/>
          </w:tcPr>
          <w:p w14:paraId="31F7A449" w14:textId="77777777" w:rsidR="00725DAE" w:rsidRDefault="00725DAE" w:rsidP="00725DAE">
            <w:pPr>
              <w:jc w:val="right"/>
            </w:pPr>
            <w:r>
              <w:t>0.198</w:t>
            </w:r>
          </w:p>
        </w:tc>
        <w:tc>
          <w:tcPr>
            <w:tcW w:w="0" w:type="auto"/>
          </w:tcPr>
          <w:p w14:paraId="04665572" w14:textId="77777777" w:rsidR="00725DAE" w:rsidRDefault="00725DAE" w:rsidP="00725DAE">
            <w:pPr>
              <w:jc w:val="right"/>
            </w:pPr>
            <w:r>
              <w:t>0.116</w:t>
            </w:r>
          </w:p>
        </w:tc>
        <w:tc>
          <w:tcPr>
            <w:tcW w:w="0" w:type="auto"/>
          </w:tcPr>
          <w:p w14:paraId="64E8B07B" w14:textId="77777777" w:rsidR="00725DAE" w:rsidRDefault="00725DAE" w:rsidP="00725DAE">
            <w:pPr>
              <w:jc w:val="right"/>
            </w:pPr>
            <w:r>
              <w:t>0.116</w:t>
            </w:r>
          </w:p>
        </w:tc>
        <w:tc>
          <w:tcPr>
            <w:tcW w:w="0" w:type="auto"/>
          </w:tcPr>
          <w:p w14:paraId="4DC7561E" w14:textId="77777777" w:rsidR="00725DAE" w:rsidRDefault="00725DAE" w:rsidP="00725DAE">
            <w:pPr>
              <w:jc w:val="right"/>
            </w:pPr>
            <w:r>
              <w:t>0.141</w:t>
            </w:r>
          </w:p>
        </w:tc>
      </w:tr>
      <w:tr w:rsidR="00725DAE" w14:paraId="317BB51E" w14:textId="77777777" w:rsidTr="00725DAE">
        <w:tc>
          <w:tcPr>
            <w:tcW w:w="0" w:type="auto"/>
          </w:tcPr>
          <w:p w14:paraId="6C9A3EE5" w14:textId="77777777" w:rsidR="00725DAE" w:rsidRDefault="00725DAE" w:rsidP="00725DAE">
            <w:r>
              <w:t>Bayes factor (vs. ROPE)</w:t>
            </w:r>
          </w:p>
        </w:tc>
        <w:tc>
          <w:tcPr>
            <w:tcW w:w="0" w:type="auto"/>
          </w:tcPr>
          <w:p w14:paraId="746BC64F" w14:textId="77777777" w:rsidR="00725DAE" w:rsidRDefault="00725DAE" w:rsidP="00725DAE">
            <w:pPr>
              <w:jc w:val="right"/>
            </w:pPr>
            <w:r>
              <w:t>0.152</w:t>
            </w:r>
          </w:p>
        </w:tc>
        <w:tc>
          <w:tcPr>
            <w:tcW w:w="0" w:type="auto"/>
          </w:tcPr>
          <w:p w14:paraId="65A3ACEC" w14:textId="77777777" w:rsidR="00725DAE" w:rsidRDefault="00725DAE" w:rsidP="00725DAE">
            <w:pPr>
              <w:jc w:val="right"/>
            </w:pPr>
            <w:r>
              <w:t>0.136</w:t>
            </w:r>
          </w:p>
        </w:tc>
        <w:tc>
          <w:tcPr>
            <w:tcW w:w="0" w:type="auto"/>
          </w:tcPr>
          <w:p w14:paraId="532DCD0C" w14:textId="77777777" w:rsidR="00725DAE" w:rsidRDefault="00725DAE" w:rsidP="00725DAE">
            <w:pPr>
              <w:jc w:val="right"/>
            </w:pPr>
            <w:r>
              <w:t>0.078</w:t>
            </w:r>
          </w:p>
        </w:tc>
        <w:tc>
          <w:tcPr>
            <w:tcW w:w="0" w:type="auto"/>
          </w:tcPr>
          <w:p w14:paraId="1F20341B" w14:textId="77777777" w:rsidR="00725DAE" w:rsidRDefault="00725DAE" w:rsidP="00725DAE">
            <w:pPr>
              <w:jc w:val="right"/>
            </w:pPr>
            <w:r>
              <w:t>0.180</w:t>
            </w:r>
          </w:p>
        </w:tc>
      </w:tr>
    </w:tbl>
    <w:p w14:paraId="71E01A69" w14:textId="77777777" w:rsidR="009E68F9" w:rsidRDefault="00423184">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w:t>
      </w:r>
      <w:r>
        <w:lastRenderedPageBreak/>
        <w:t xml:space="preserve">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3D62182B" w14:textId="77777777" w:rsidR="009E68F9" w:rsidRDefault="00423184">
      <w:pPr>
        <w:pStyle w:val="berschrift2"/>
      </w:pPr>
      <w:bookmarkStart w:id="28" w:name="impact-of-noise"/>
      <w:r>
        <w:t>Impact of Noise</w:t>
      </w:r>
      <w:bookmarkEnd w:id="28"/>
    </w:p>
    <w:p w14:paraId="7746045B" w14:textId="77777777" w:rsidR="009E68F9" w:rsidRDefault="00423184">
      <w:r>
        <w:rPr>
          <w:noProof/>
          <w:lang w:val="de-DE" w:eastAsia="de-DE"/>
        </w:rPr>
        <w:lastRenderedPageBreak/>
        <w:drawing>
          <wp:inline distT="0" distB="0" distL="0" distR="0" wp14:anchorId="0D1F1B3D" wp14:editId="7D64BCBC">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1"/>
                    <a:stretch>
                      <a:fillRect/>
                    </a:stretch>
                  </pic:blipFill>
                  <pic:spPr bwMode="auto">
                    <a:xfrm>
                      <a:off x="0" y="0"/>
                      <a:ext cx="6197600" cy="8764960"/>
                    </a:xfrm>
                    <a:prstGeom prst="rect">
                      <a:avLst/>
                    </a:prstGeom>
                    <a:noFill/>
                    <a:ln w="9525">
                      <a:noFill/>
                      <a:headEnd/>
                      <a:tailEnd/>
                    </a:ln>
                  </pic:spPr>
                </pic:pic>
              </a:graphicData>
            </a:graphic>
          </wp:inline>
        </w:drawing>
      </w:r>
    </w:p>
    <w:p w14:paraId="542215FC" w14:textId="77777777" w:rsidR="009E68F9" w:rsidRPr="005A7763" w:rsidRDefault="00423184">
      <w:pPr>
        <w:rPr>
          <w:color w:val="808080" w:themeColor="background1" w:themeShade="80"/>
        </w:rPr>
      </w:pPr>
      <w:r w:rsidRPr="005A7763">
        <w:rPr>
          <w:b/>
          <w:color w:val="808080" w:themeColor="background1" w:themeShade="80"/>
        </w:rPr>
        <w:lastRenderedPageBreak/>
        <w:t>Figure 2</w:t>
      </w:r>
      <w:r w:rsidRPr="005A7763">
        <w:rPr>
          <w:color w:val="808080" w:themeColor="background1" w:themeShade="80"/>
        </w:rPr>
        <w:t xml:space="preserve">. Impact of Noise. The noise corresponds to the </w:t>
      </w:r>
      <w:commentRangeStart w:id="29"/>
      <w:r w:rsidRPr="005A7763">
        <w:rPr>
          <w:color w:val="808080" w:themeColor="background1" w:themeShade="80"/>
        </w:rPr>
        <w:t xml:space="preserve">standard deviation of the gaussian noise </w:t>
      </w:r>
      <w:commentRangeEnd w:id="29"/>
      <w:r w:rsidR="00944A13">
        <w:rPr>
          <w:rStyle w:val="Kommentarzeichen"/>
        </w:rPr>
        <w:commentReference w:id="29"/>
      </w:r>
      <w:r w:rsidRPr="005A7763">
        <w:rPr>
          <w:color w:val="808080" w:themeColor="background1" w:themeShade="80"/>
        </w:rPr>
        <w:t>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14:paraId="3AB2595C" w14:textId="77777777" w:rsidR="009E68F9" w:rsidRDefault="00423184">
      <w:r>
        <w:rPr>
          <w:b/>
        </w:rPr>
        <w:t>Figure 2</w:t>
      </w:r>
      <w:r>
        <w:t xml:space="preserve"> 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14:paraId="671AFF14" w14:textId="77777777" w:rsidR="009E68F9" w:rsidRPr="005A7763" w:rsidRDefault="00423184">
      <w:pPr>
        <w:rPr>
          <w:color w:val="808080" w:themeColor="background1" w:themeShade="80"/>
        </w:rPr>
      </w:pPr>
      <w:r w:rsidRPr="005A7763">
        <w:rPr>
          <w:b/>
          <w:color w:val="808080" w:themeColor="background1" w:themeShade="80"/>
        </w:rPr>
        <w:t>Table 2.</w:t>
      </w:r>
      <w:r w:rsidRPr="005A7763">
        <w:rPr>
          <w:color w:val="808080" w:themeColor="background1" w:themeShade="80"/>
        </w:rP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1"/>
        <w:tblW w:w="4828" w:type="pct"/>
        <w:tblLook w:val="0620" w:firstRow="1" w:lastRow="0" w:firstColumn="0" w:lastColumn="0"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485"/>
        <w:gridCol w:w="3527"/>
        <w:gridCol w:w="3637"/>
      </w:tblGrid>
      <w:tr w:rsidR="005A7763" w14:paraId="7448810C" w14:textId="77777777" w:rsidTr="005A7763">
        <w:trPr>
          <w:cnfStyle w:val="100000000000" w:firstRow="1" w:lastRow="0" w:firstColumn="0" w:lastColumn="0" w:oddVBand="0" w:evenVBand="0" w:oddHBand="0" w:evenHBand="0" w:firstRowFirstColumn="0" w:firstRowLastColumn="0" w:lastRowFirstColumn="0" w:lastRowLastColumn="0"/>
        </w:trPr>
        <w:tc>
          <w:tcPr>
            <w:tcW w:w="0" w:type="auto"/>
          </w:tcPr>
          <w:p w14:paraId="11B8883F" w14:textId="77777777" w:rsidR="005A7763" w:rsidRDefault="005A7763">
            <w:r>
              <w:t>Index</w:t>
            </w:r>
          </w:p>
        </w:tc>
        <w:tc>
          <w:tcPr>
            <w:tcW w:w="0" w:type="auto"/>
          </w:tcPr>
          <w:p w14:paraId="6F4F9487" w14:textId="77777777" w:rsidR="005A7763" w:rsidRDefault="005A7763">
            <w:pPr>
              <w:jc w:val="right"/>
            </w:pPr>
            <w:r>
              <w:t>Linear Models / Presence of Effect</w:t>
            </w:r>
          </w:p>
        </w:tc>
        <w:tc>
          <w:tcPr>
            <w:tcW w:w="0" w:type="auto"/>
          </w:tcPr>
          <w:p w14:paraId="5B01EF5C" w14:textId="77777777" w:rsidR="005A7763" w:rsidRDefault="005A7763">
            <w:pPr>
              <w:jc w:val="right"/>
            </w:pPr>
            <w:r>
              <w:t>Logistic Models / Presence of Effect</w:t>
            </w:r>
          </w:p>
        </w:tc>
      </w:tr>
      <w:tr w:rsidR="005A7763" w14:paraId="7FF7C94F" w14:textId="77777777" w:rsidTr="005A7763">
        <w:tc>
          <w:tcPr>
            <w:tcW w:w="0" w:type="auto"/>
          </w:tcPr>
          <w:p w14:paraId="1C8BA764" w14:textId="77777777" w:rsidR="005A7763" w:rsidRDefault="005A7763">
            <w:r>
              <w:rPr>
                <w:i/>
              </w:rPr>
              <w:t>p</w:t>
            </w:r>
            <w:r>
              <w:t>-value</w:t>
            </w:r>
          </w:p>
        </w:tc>
        <w:tc>
          <w:tcPr>
            <w:tcW w:w="0" w:type="auto"/>
          </w:tcPr>
          <w:p w14:paraId="34A16EE3" w14:textId="77777777" w:rsidR="005A7763" w:rsidRDefault="005A7763">
            <w:pPr>
              <w:jc w:val="right"/>
            </w:pPr>
            <w:r>
              <w:t>0.35</w:t>
            </w:r>
          </w:p>
        </w:tc>
        <w:tc>
          <w:tcPr>
            <w:tcW w:w="0" w:type="auto"/>
          </w:tcPr>
          <w:p w14:paraId="3027BFDA" w14:textId="77777777" w:rsidR="005A7763" w:rsidRDefault="005A7763">
            <w:pPr>
              <w:jc w:val="right"/>
            </w:pPr>
            <w:r>
              <w:t>0.40</w:t>
            </w:r>
          </w:p>
        </w:tc>
      </w:tr>
      <w:tr w:rsidR="005A7763" w14:paraId="181B6FC3" w14:textId="77777777" w:rsidTr="005A7763">
        <w:tc>
          <w:tcPr>
            <w:tcW w:w="0" w:type="auto"/>
          </w:tcPr>
          <w:p w14:paraId="5FF2E7F7" w14:textId="77777777" w:rsidR="005A7763" w:rsidRDefault="005A7763">
            <w:r>
              <w:rPr>
                <w:i/>
              </w:rPr>
              <w:t>p</w:t>
            </w:r>
            <w:r>
              <w:t>-direction</w:t>
            </w:r>
          </w:p>
        </w:tc>
        <w:tc>
          <w:tcPr>
            <w:tcW w:w="0" w:type="auto"/>
          </w:tcPr>
          <w:p w14:paraId="04B9C9C6" w14:textId="77777777" w:rsidR="005A7763" w:rsidRDefault="005A7763">
            <w:pPr>
              <w:jc w:val="right"/>
            </w:pPr>
            <w:r>
              <w:t>0.36</w:t>
            </w:r>
          </w:p>
        </w:tc>
        <w:tc>
          <w:tcPr>
            <w:tcW w:w="0" w:type="auto"/>
          </w:tcPr>
          <w:p w14:paraId="667E58A4" w14:textId="77777777" w:rsidR="005A7763" w:rsidRDefault="005A7763">
            <w:pPr>
              <w:jc w:val="right"/>
            </w:pPr>
            <w:r>
              <w:t>0.40</w:t>
            </w:r>
          </w:p>
        </w:tc>
      </w:tr>
      <w:tr w:rsidR="005A7763" w14:paraId="521720D8" w14:textId="77777777" w:rsidTr="005A7763">
        <w:tc>
          <w:tcPr>
            <w:tcW w:w="0" w:type="auto"/>
          </w:tcPr>
          <w:p w14:paraId="6F9B39B2" w14:textId="77777777" w:rsidR="005A7763" w:rsidRDefault="005A7763">
            <w:r>
              <w:rPr>
                <w:i/>
              </w:rPr>
              <w:t>p</w:t>
            </w:r>
            <w:r>
              <w:t>-MAP</w:t>
            </w:r>
          </w:p>
        </w:tc>
        <w:tc>
          <w:tcPr>
            <w:tcW w:w="0" w:type="auto"/>
          </w:tcPr>
          <w:p w14:paraId="310141CC" w14:textId="77777777" w:rsidR="005A7763" w:rsidRDefault="005A7763">
            <w:pPr>
              <w:jc w:val="right"/>
            </w:pPr>
            <w:r>
              <w:t>0.55</w:t>
            </w:r>
          </w:p>
        </w:tc>
        <w:tc>
          <w:tcPr>
            <w:tcW w:w="0" w:type="auto"/>
          </w:tcPr>
          <w:p w14:paraId="18460AC0" w14:textId="77777777" w:rsidR="005A7763" w:rsidRDefault="005A7763">
            <w:pPr>
              <w:jc w:val="right"/>
            </w:pPr>
            <w:r>
              <w:t>0.60</w:t>
            </w:r>
          </w:p>
        </w:tc>
      </w:tr>
      <w:tr w:rsidR="005A7763" w14:paraId="5684F7B9" w14:textId="77777777" w:rsidTr="005A7763">
        <w:tc>
          <w:tcPr>
            <w:tcW w:w="0" w:type="auto"/>
          </w:tcPr>
          <w:p w14:paraId="5C53E80B" w14:textId="77777777" w:rsidR="005A7763" w:rsidRDefault="005A7763">
            <w:r>
              <w:t>ROPE (95%)</w:t>
            </w:r>
          </w:p>
        </w:tc>
        <w:tc>
          <w:tcPr>
            <w:tcW w:w="0" w:type="auto"/>
          </w:tcPr>
          <w:p w14:paraId="19F9C537" w14:textId="77777777" w:rsidR="005A7763" w:rsidRDefault="005A7763">
            <w:pPr>
              <w:jc w:val="right"/>
            </w:pPr>
            <w:r>
              <w:t>0.45</w:t>
            </w:r>
          </w:p>
        </w:tc>
        <w:tc>
          <w:tcPr>
            <w:tcW w:w="0" w:type="auto"/>
          </w:tcPr>
          <w:p w14:paraId="1E0F92F1" w14:textId="77777777" w:rsidR="005A7763" w:rsidRDefault="005A7763">
            <w:pPr>
              <w:jc w:val="right"/>
            </w:pPr>
            <w:r>
              <w:t>0.45</w:t>
            </w:r>
          </w:p>
        </w:tc>
      </w:tr>
      <w:tr w:rsidR="005A7763" w14:paraId="2DED26BD" w14:textId="77777777" w:rsidTr="005A7763">
        <w:tc>
          <w:tcPr>
            <w:tcW w:w="0" w:type="auto"/>
          </w:tcPr>
          <w:p w14:paraId="46205BAF" w14:textId="77777777" w:rsidR="005A7763" w:rsidRDefault="005A7763">
            <w:r>
              <w:t>ROPE (full)</w:t>
            </w:r>
          </w:p>
        </w:tc>
        <w:tc>
          <w:tcPr>
            <w:tcW w:w="0" w:type="auto"/>
          </w:tcPr>
          <w:p w14:paraId="626A1C7E" w14:textId="77777777" w:rsidR="005A7763" w:rsidRDefault="005A7763">
            <w:pPr>
              <w:jc w:val="right"/>
            </w:pPr>
            <w:r>
              <w:t>0.46</w:t>
            </w:r>
          </w:p>
        </w:tc>
        <w:tc>
          <w:tcPr>
            <w:tcW w:w="0" w:type="auto"/>
          </w:tcPr>
          <w:p w14:paraId="1BD3F866" w14:textId="77777777" w:rsidR="005A7763" w:rsidRDefault="005A7763">
            <w:pPr>
              <w:jc w:val="right"/>
            </w:pPr>
            <w:r>
              <w:t>0.45</w:t>
            </w:r>
          </w:p>
        </w:tc>
      </w:tr>
      <w:tr w:rsidR="005A7763" w14:paraId="61D13865" w14:textId="77777777" w:rsidTr="005A7763">
        <w:tc>
          <w:tcPr>
            <w:tcW w:w="0" w:type="auto"/>
          </w:tcPr>
          <w:p w14:paraId="7DF3F7A6" w14:textId="77777777" w:rsidR="005A7763" w:rsidRDefault="005A7763">
            <w:r>
              <w:t>Bayes factor (vs. 0)</w:t>
            </w:r>
          </w:p>
        </w:tc>
        <w:tc>
          <w:tcPr>
            <w:tcW w:w="0" w:type="auto"/>
          </w:tcPr>
          <w:p w14:paraId="13709717" w14:textId="77777777" w:rsidR="005A7763" w:rsidRDefault="005A7763">
            <w:pPr>
              <w:jc w:val="right"/>
            </w:pPr>
            <w:r>
              <w:t>0.79</w:t>
            </w:r>
          </w:p>
        </w:tc>
        <w:tc>
          <w:tcPr>
            <w:tcW w:w="0" w:type="auto"/>
          </w:tcPr>
          <w:p w14:paraId="61610387" w14:textId="77777777" w:rsidR="005A7763" w:rsidRDefault="005A7763">
            <w:pPr>
              <w:jc w:val="right"/>
            </w:pPr>
            <w:r>
              <w:t>0.65</w:t>
            </w:r>
          </w:p>
        </w:tc>
      </w:tr>
      <w:tr w:rsidR="005A7763" w14:paraId="14ED8ED5" w14:textId="77777777" w:rsidTr="005A7763">
        <w:tc>
          <w:tcPr>
            <w:tcW w:w="0" w:type="auto"/>
          </w:tcPr>
          <w:p w14:paraId="326D592D" w14:textId="77777777" w:rsidR="005A7763" w:rsidRDefault="005A7763">
            <w:r>
              <w:t>Bayes factor (vs. ROPE)</w:t>
            </w:r>
          </w:p>
        </w:tc>
        <w:tc>
          <w:tcPr>
            <w:tcW w:w="0" w:type="auto"/>
          </w:tcPr>
          <w:p w14:paraId="2802EF10" w14:textId="77777777" w:rsidR="005A7763" w:rsidRDefault="005A7763">
            <w:pPr>
              <w:jc w:val="right"/>
            </w:pPr>
            <w:r>
              <w:t>0.81</w:t>
            </w:r>
          </w:p>
        </w:tc>
        <w:tc>
          <w:tcPr>
            <w:tcW w:w="0" w:type="auto"/>
          </w:tcPr>
          <w:p w14:paraId="1399F8E1" w14:textId="77777777" w:rsidR="005A7763" w:rsidRDefault="005A7763">
            <w:pPr>
              <w:jc w:val="right"/>
            </w:pPr>
            <w:r>
              <w:t>0.67</w:t>
            </w:r>
          </w:p>
        </w:tc>
      </w:tr>
    </w:tbl>
    <w:p w14:paraId="788D329B" w14:textId="77777777" w:rsidR="009E68F9" w:rsidRDefault="00423184">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5BDB4B1C" w14:textId="77777777" w:rsidR="009E68F9" w:rsidRDefault="00423184">
      <w:pPr>
        <w:pStyle w:val="berschrift2"/>
      </w:pPr>
      <w:bookmarkStart w:id="30" w:name="Xafb673da84e67e85b8d2350151bfae554b0c4e6"/>
      <w:r>
        <w:t xml:space="preserve">Relationship with the frequentist </w:t>
      </w:r>
      <w:r>
        <w:rPr>
          <w:i/>
        </w:rPr>
        <w:t>p</w:t>
      </w:r>
      <w:r>
        <w:t>-value</w:t>
      </w:r>
      <w:bookmarkEnd w:id="30"/>
    </w:p>
    <w:p w14:paraId="06DD531B" w14:textId="77777777" w:rsidR="009E68F9" w:rsidRDefault="00423184">
      <w:r>
        <w:rPr>
          <w:noProof/>
          <w:lang w:val="de-DE" w:eastAsia="de-DE"/>
        </w:rPr>
        <w:lastRenderedPageBreak/>
        <w:drawing>
          <wp:inline distT="0" distB="0" distL="0" distR="0" wp14:anchorId="1CA986BD" wp14:editId="2EA2BFAD">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2"/>
                    <a:stretch>
                      <a:fillRect/>
                    </a:stretch>
                  </pic:blipFill>
                  <pic:spPr bwMode="auto">
                    <a:xfrm>
                      <a:off x="0" y="0"/>
                      <a:ext cx="6197600" cy="8764960"/>
                    </a:xfrm>
                    <a:prstGeom prst="rect">
                      <a:avLst/>
                    </a:prstGeom>
                    <a:noFill/>
                    <a:ln w="9525">
                      <a:noFill/>
                      <a:headEnd/>
                      <a:tailEnd/>
                    </a:ln>
                  </pic:spPr>
                </pic:pic>
              </a:graphicData>
            </a:graphic>
          </wp:inline>
        </w:drawing>
      </w:r>
    </w:p>
    <w:p w14:paraId="73C9F5CB" w14:textId="77777777" w:rsidR="009E68F9" w:rsidRPr="0009277A" w:rsidRDefault="00423184">
      <w:pPr>
        <w:rPr>
          <w:color w:val="808080" w:themeColor="background1" w:themeShade="80"/>
        </w:rPr>
      </w:pPr>
      <w:r w:rsidRPr="0009277A">
        <w:rPr>
          <w:b/>
          <w:color w:val="808080" w:themeColor="background1" w:themeShade="80"/>
        </w:rPr>
        <w:lastRenderedPageBreak/>
        <w:t>Figure 3.</w:t>
      </w:r>
      <w:r w:rsidRPr="0009277A">
        <w:rPr>
          <w:color w:val="808080" w:themeColor="background1" w:themeShade="80"/>
        </w:rPr>
        <w:t xml:space="preserve">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t>
      </w:r>
      <w:commentRangeStart w:id="31"/>
      <w:r w:rsidRPr="0009277A">
        <w:rPr>
          <w:color w:val="808080" w:themeColor="background1" w:themeShade="80"/>
        </w:rPr>
        <w:t>with one sample size.</w:t>
      </w:r>
      <w:commentRangeEnd w:id="31"/>
      <w:r w:rsidR="00953B67">
        <w:rPr>
          <w:rStyle w:val="Kommentarzeichen"/>
        </w:rPr>
        <w:commentReference w:id="31"/>
      </w:r>
    </w:p>
    <w:p w14:paraId="25E7556C" w14:textId="77777777" w:rsidR="009E68F9" w:rsidRDefault="00423184">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36C4E0A2" w14:textId="77777777" w:rsidR="009E68F9" w:rsidRDefault="00423184">
      <w:commentRangeStart w:id="32"/>
      <w:r>
        <w:rPr>
          <w:noProof/>
          <w:lang w:val="de-DE" w:eastAsia="de-DE"/>
        </w:rPr>
        <w:drawing>
          <wp:inline distT="0" distB="0" distL="0" distR="0" wp14:anchorId="34A02079" wp14:editId="7E0A8683">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3"/>
                    <a:stretch>
                      <a:fillRect/>
                    </a:stretch>
                  </pic:blipFill>
                  <pic:spPr bwMode="auto">
                    <a:xfrm>
                      <a:off x="0" y="0"/>
                      <a:ext cx="6197600" cy="4383371"/>
                    </a:xfrm>
                    <a:prstGeom prst="rect">
                      <a:avLst/>
                    </a:prstGeom>
                    <a:noFill/>
                    <a:ln w="9525">
                      <a:noFill/>
                      <a:headEnd/>
                      <a:tailEnd/>
                    </a:ln>
                  </pic:spPr>
                </pic:pic>
              </a:graphicData>
            </a:graphic>
          </wp:inline>
        </w:drawing>
      </w:r>
      <w:commentRangeEnd w:id="32"/>
      <w:r w:rsidR="00953B67">
        <w:rPr>
          <w:rStyle w:val="Kommentarzeichen"/>
        </w:rPr>
        <w:commentReference w:id="32"/>
      </w:r>
    </w:p>
    <w:p w14:paraId="39EA7CDF" w14:textId="77777777" w:rsidR="009E68F9" w:rsidRPr="0009277A" w:rsidRDefault="00423184">
      <w:pPr>
        <w:rPr>
          <w:color w:val="808080" w:themeColor="background1" w:themeShade="80"/>
        </w:rPr>
      </w:pPr>
      <w:r w:rsidRPr="0009277A">
        <w:rPr>
          <w:b/>
          <w:color w:val="808080" w:themeColor="background1" w:themeShade="80"/>
        </w:rPr>
        <w:t>Figure 4</w:t>
      </w:r>
      <w:r w:rsidRPr="0009277A">
        <w:rPr>
          <w:color w:val="808080" w:themeColor="background1" w:themeShade="80"/>
        </w:rPr>
        <w:t>. The probability of reaching different p-value based significance thresholds (.1, .05, .01, .001) for different values of the corresponding Bayesian indices.</w:t>
      </w:r>
    </w:p>
    <w:p w14:paraId="73C53E91" w14:textId="77777777" w:rsidR="009E68F9" w:rsidRDefault="00423184">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respectively). For logistic models, these threshold points appear as more conservative (i.e., Bayesian indices have to be more “pronounced” to reach the same level of significance). This sensitivity to model type is the strongest for BFs (which is possibly related to the difference in the prior specification for these two types of models).</w:t>
      </w:r>
    </w:p>
    <w:p w14:paraId="70FE2C6C" w14:textId="77777777" w:rsidR="009E68F9" w:rsidRDefault="00423184">
      <w:pPr>
        <w:pStyle w:val="berschrift2"/>
      </w:pPr>
      <w:bookmarkStart w:id="33" w:name="X9a46fabe5039cd25dfea7b7bb7bf612ea2ee378"/>
      <w:r>
        <w:lastRenderedPageBreak/>
        <w:t>Relationship between ROPE (full), pd and BF (vs. ROPE)</w:t>
      </w:r>
      <w:bookmarkEnd w:id="33"/>
    </w:p>
    <w:p w14:paraId="61FB0CDD" w14:textId="77777777" w:rsidR="009E68F9" w:rsidRDefault="00423184">
      <w:r>
        <w:rPr>
          <w:noProof/>
          <w:lang w:val="de-DE" w:eastAsia="de-DE"/>
        </w:rPr>
        <w:drawing>
          <wp:inline distT="0" distB="0" distL="0" distR="0" wp14:anchorId="74D75782" wp14:editId="04450340">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4"/>
                    <a:stretch>
                      <a:fillRect/>
                    </a:stretch>
                  </pic:blipFill>
                  <pic:spPr bwMode="auto">
                    <a:xfrm>
                      <a:off x="0" y="0"/>
                      <a:ext cx="6197600" cy="6197600"/>
                    </a:xfrm>
                    <a:prstGeom prst="rect">
                      <a:avLst/>
                    </a:prstGeom>
                    <a:noFill/>
                    <a:ln w="9525">
                      <a:noFill/>
                      <a:headEnd/>
                      <a:tailEnd/>
                    </a:ln>
                  </pic:spPr>
                </pic:pic>
              </a:graphicData>
            </a:graphic>
          </wp:inline>
        </w:drawing>
      </w:r>
    </w:p>
    <w:p w14:paraId="77296E32" w14:textId="77777777" w:rsidR="009E68F9" w:rsidRPr="00B047B2" w:rsidRDefault="00423184">
      <w:pPr>
        <w:rPr>
          <w:color w:val="808080" w:themeColor="background1" w:themeShade="80"/>
        </w:rPr>
      </w:pPr>
      <w:r w:rsidRPr="00B047B2">
        <w:rPr>
          <w:b/>
          <w:color w:val="808080" w:themeColor="background1" w:themeShade="80"/>
        </w:rPr>
        <w:t xml:space="preserve">Figure 5. </w:t>
      </w:r>
      <w:r w:rsidRPr="00B047B2">
        <w:rPr>
          <w:color w:val="808080" w:themeColor="background1" w:themeShade="80"/>
        </w:rPr>
        <w:t>Relationship between three Bayesian indices.</w:t>
      </w:r>
    </w:p>
    <w:p w14:paraId="0B75744C" w14:textId="77777777" w:rsidR="009E68F9" w:rsidRDefault="00423184">
      <w:r>
        <w:rPr>
          <w:b/>
        </w:rPr>
        <w:t>Figure 5</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33FB2C1A" w14:textId="77777777" w:rsidR="009E68F9" w:rsidRDefault="00423184">
      <w:pPr>
        <w:pStyle w:val="berschrift1"/>
      </w:pPr>
      <w:bookmarkStart w:id="34" w:name="discussion"/>
      <w:r>
        <w:lastRenderedPageBreak/>
        <w:t>Discussion</w:t>
      </w:r>
      <w:bookmarkEnd w:id="34"/>
    </w:p>
    <w:p w14:paraId="45D7A687" w14:textId="77777777" w:rsidR="009E68F9" w:rsidRDefault="00423184">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D1C7503" w14:textId="327E568B" w:rsidR="009E68F9" w:rsidRDefault="00423184">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w:t>
      </w:r>
      <w:r w:rsidR="004C4A3B">
        <w:t>s</w:t>
      </w:r>
      <w:r>
        <w:t xml:space="preserve"> that the effect exists, but a low value indicates </w:t>
      </w:r>
      <w:r>
        <w:rPr>
          <w:i/>
        </w:rPr>
        <w:t>uncertainty</w:t>
      </w:r>
      <w:r>
        <w:t xml:space="preserve"> about its existence (but not certainty that it is non-existing). The second group, including ROPE and Bayes factors, seem sensitive to </w:t>
      </w:r>
      <w:r w:rsidR="004C4A3B">
        <w:t xml:space="preserve">both </w:t>
      </w:r>
      <w:r>
        <w:t xml:space="preserve">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47C1EA7A" w14:textId="77777777" w:rsidR="009E68F9" w:rsidRDefault="00423184">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754D23DB" w14:textId="77777777" w:rsidR="009E68F9" w:rsidRDefault="00423184">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2B658B16" w14:textId="77777777" w:rsidR="009E68F9" w:rsidRPr="006B1929" w:rsidRDefault="00423184">
      <w:pPr>
        <w:rPr>
          <w:color w:val="808080" w:themeColor="background1" w:themeShade="80"/>
        </w:rPr>
      </w:pPr>
      <w:r w:rsidRPr="006B1929">
        <w:rPr>
          <w:b/>
          <w:color w:val="808080" w:themeColor="background1" w:themeShade="80"/>
        </w:rPr>
        <w:t>Table 3.</w:t>
      </w:r>
      <w:r w:rsidRPr="006B1929">
        <w:rPr>
          <w:color w:val="808080" w:themeColor="background1" w:themeShade="80"/>
        </w:rPr>
        <w:t xml:space="preserve"> Summary of Bayesian Indices of Effect Existence and Significance.</w:t>
      </w:r>
    </w:p>
    <w:tbl>
      <w:tblPr>
        <w:tblStyle w:val="PlainTable21"/>
        <w:tblW w:w="0" w:type="auto"/>
        <w:tblLook w:val="0620" w:firstRow="1" w:lastRow="0" w:firstColumn="0" w:lastColumn="0" w:noHBand="1" w:noVBand="1"/>
        <w:tblCaption w:val="Table 3. Summary of Bayesian Indices of Effect Existence and Significance."/>
      </w:tblPr>
      <w:tblGrid>
        <w:gridCol w:w="1386"/>
        <w:gridCol w:w="2049"/>
        <w:gridCol w:w="1850"/>
        <w:gridCol w:w="2411"/>
        <w:gridCol w:w="2297"/>
      </w:tblGrid>
      <w:tr w:rsidR="0006291C" w14:paraId="58133E5E" w14:textId="77777777" w:rsidTr="00151452">
        <w:trPr>
          <w:cnfStyle w:val="100000000000" w:firstRow="1" w:lastRow="0" w:firstColumn="0" w:lastColumn="0" w:oddVBand="0" w:evenVBand="0" w:oddHBand="0" w:evenHBand="0" w:firstRowFirstColumn="0" w:firstRowLastColumn="0" w:lastRowFirstColumn="0" w:lastRowLastColumn="0"/>
        </w:trPr>
        <w:tc>
          <w:tcPr>
            <w:tcW w:w="0" w:type="auto"/>
          </w:tcPr>
          <w:p w14:paraId="71958EA6" w14:textId="77777777" w:rsidR="009E68F9" w:rsidRDefault="00423184">
            <w:r>
              <w:t>Index</w:t>
            </w:r>
          </w:p>
        </w:tc>
        <w:tc>
          <w:tcPr>
            <w:tcW w:w="0" w:type="auto"/>
          </w:tcPr>
          <w:p w14:paraId="118E7756" w14:textId="77777777" w:rsidR="009E68F9" w:rsidRDefault="00423184">
            <w:r>
              <w:t>Interpretation</w:t>
            </w:r>
          </w:p>
        </w:tc>
        <w:tc>
          <w:tcPr>
            <w:tcW w:w="0" w:type="auto"/>
          </w:tcPr>
          <w:p w14:paraId="2184C9A1" w14:textId="77777777" w:rsidR="009E68F9" w:rsidRDefault="00423184">
            <w:r>
              <w:t>Definition</w:t>
            </w:r>
          </w:p>
        </w:tc>
        <w:tc>
          <w:tcPr>
            <w:tcW w:w="0" w:type="auto"/>
          </w:tcPr>
          <w:p w14:paraId="7E37DF7B" w14:textId="77777777" w:rsidR="009E68F9" w:rsidRDefault="00423184">
            <w:r>
              <w:t>Strengths</w:t>
            </w:r>
          </w:p>
        </w:tc>
        <w:tc>
          <w:tcPr>
            <w:tcW w:w="0" w:type="auto"/>
          </w:tcPr>
          <w:p w14:paraId="40856227" w14:textId="77777777" w:rsidR="009E68F9" w:rsidRDefault="00423184">
            <w:r>
              <w:t>Limitations</w:t>
            </w:r>
          </w:p>
        </w:tc>
      </w:tr>
      <w:tr w:rsidR="009E68F9" w14:paraId="0B0CC889" w14:textId="77777777" w:rsidTr="00151452">
        <w:tc>
          <w:tcPr>
            <w:tcW w:w="0" w:type="auto"/>
          </w:tcPr>
          <w:p w14:paraId="754C91EF" w14:textId="77777777" w:rsidR="009E68F9" w:rsidRDefault="00423184">
            <w:r>
              <w:t xml:space="preserve">Probability of Direction </w:t>
            </w:r>
            <w:r>
              <w:lastRenderedPageBreak/>
              <w:t>(pd)</w:t>
            </w:r>
          </w:p>
        </w:tc>
        <w:tc>
          <w:tcPr>
            <w:tcW w:w="0" w:type="auto"/>
          </w:tcPr>
          <w:p w14:paraId="15876C59" w14:textId="77777777" w:rsidR="009E68F9" w:rsidRDefault="00423184">
            <w:r>
              <w:lastRenderedPageBreak/>
              <w:t xml:space="preserve">Probability that an effect is of the same sign as the </w:t>
            </w:r>
            <w:r>
              <w:lastRenderedPageBreak/>
              <w:t>median’s.</w:t>
            </w:r>
          </w:p>
        </w:tc>
        <w:tc>
          <w:tcPr>
            <w:tcW w:w="0" w:type="auto"/>
          </w:tcPr>
          <w:p w14:paraId="075442D0" w14:textId="77777777" w:rsidR="009E68F9" w:rsidRDefault="00423184">
            <w:r>
              <w:lastRenderedPageBreak/>
              <w:t xml:space="preserve">Proportion of the posterior distribution of </w:t>
            </w:r>
            <w:r>
              <w:lastRenderedPageBreak/>
              <w:t>the same sign than the median’s.</w:t>
            </w:r>
          </w:p>
        </w:tc>
        <w:tc>
          <w:tcPr>
            <w:tcW w:w="0" w:type="auto"/>
          </w:tcPr>
          <w:p w14:paraId="4693ED0B" w14:textId="77777777" w:rsidR="009E68F9" w:rsidRDefault="00423184">
            <w:r>
              <w:lastRenderedPageBreak/>
              <w:t xml:space="preserve">Straightforward computation and interpretation. </w:t>
            </w:r>
            <w:r>
              <w:lastRenderedPageBreak/>
              <w:t>Objective property of the posterior distribution. 1:1 correspondence with the frequentist p-value.</w:t>
            </w:r>
          </w:p>
        </w:tc>
        <w:tc>
          <w:tcPr>
            <w:tcW w:w="0" w:type="auto"/>
          </w:tcPr>
          <w:p w14:paraId="33F9A3C7" w14:textId="77777777" w:rsidR="009E68F9" w:rsidRDefault="00423184">
            <w:r>
              <w:lastRenderedPageBreak/>
              <w:t xml:space="preserve">Limited information favoring the null </w:t>
            </w:r>
            <w:r>
              <w:lastRenderedPageBreak/>
              <w:t>hypothesis.</w:t>
            </w:r>
          </w:p>
        </w:tc>
      </w:tr>
      <w:tr w:rsidR="009E68F9" w14:paraId="23845FBC" w14:textId="77777777" w:rsidTr="00151452">
        <w:tc>
          <w:tcPr>
            <w:tcW w:w="0" w:type="auto"/>
          </w:tcPr>
          <w:p w14:paraId="0475EEF0" w14:textId="77777777" w:rsidR="009E68F9" w:rsidRDefault="00423184">
            <w:r>
              <w:lastRenderedPageBreak/>
              <w:t>MAP-based p-value</w:t>
            </w:r>
          </w:p>
        </w:tc>
        <w:tc>
          <w:tcPr>
            <w:tcW w:w="0" w:type="auto"/>
          </w:tcPr>
          <w:p w14:paraId="3B5C2562" w14:textId="77777777" w:rsidR="009E68F9" w:rsidRDefault="00423184">
            <w:r>
              <w:t>Relative odds of the presence of an effect against 0.</w:t>
            </w:r>
          </w:p>
        </w:tc>
        <w:tc>
          <w:tcPr>
            <w:tcW w:w="0" w:type="auto"/>
          </w:tcPr>
          <w:p w14:paraId="59130348" w14:textId="77777777" w:rsidR="009E68F9" w:rsidRDefault="00423184">
            <w:r>
              <w:t>Density value at 0 divided by the density value at the mode of the posterior distribution.</w:t>
            </w:r>
          </w:p>
        </w:tc>
        <w:tc>
          <w:tcPr>
            <w:tcW w:w="0" w:type="auto"/>
          </w:tcPr>
          <w:p w14:paraId="4971C376" w14:textId="77777777" w:rsidR="009E68F9" w:rsidRDefault="00423184">
            <w:r>
              <w:t>Straightforward computation. Objective property of the posterior distribution</w:t>
            </w:r>
          </w:p>
        </w:tc>
        <w:tc>
          <w:tcPr>
            <w:tcW w:w="0" w:type="auto"/>
          </w:tcPr>
          <w:p w14:paraId="2C646BB2" w14:textId="77777777" w:rsidR="009E68F9" w:rsidRDefault="00423184">
            <w:r>
              <w:t>Limited information favoring the null hypothesis. Relates on density approximation. Indirect relationship between mathematical definition and interpretation.</w:t>
            </w:r>
          </w:p>
        </w:tc>
      </w:tr>
      <w:tr w:rsidR="009E68F9" w14:paraId="3900F607" w14:textId="77777777" w:rsidTr="00151452">
        <w:tc>
          <w:tcPr>
            <w:tcW w:w="0" w:type="auto"/>
          </w:tcPr>
          <w:p w14:paraId="2859817F" w14:textId="77777777" w:rsidR="009E68F9" w:rsidRDefault="00423184">
            <w:r>
              <w:t>ROPE (95%)</w:t>
            </w:r>
          </w:p>
        </w:tc>
        <w:tc>
          <w:tcPr>
            <w:tcW w:w="0" w:type="auto"/>
          </w:tcPr>
          <w:p w14:paraId="0CC9A295" w14:textId="77777777" w:rsidR="009E68F9" w:rsidRDefault="00423184">
            <w:r>
              <w:t>Probability that the credible effect values are not negligible.</w:t>
            </w:r>
          </w:p>
        </w:tc>
        <w:tc>
          <w:tcPr>
            <w:tcW w:w="0" w:type="auto"/>
          </w:tcPr>
          <w:p w14:paraId="2E6EDF82" w14:textId="77777777" w:rsidR="009E68F9" w:rsidRDefault="00423184">
            <w:r>
              <w:t>Proportion of the 95% CI inside of a range of values defined as the ROPE.</w:t>
            </w:r>
          </w:p>
        </w:tc>
        <w:tc>
          <w:tcPr>
            <w:tcW w:w="0" w:type="auto"/>
          </w:tcPr>
          <w:p w14:paraId="6E814C99" w14:textId="77777777" w:rsidR="009E68F9" w:rsidRDefault="00423184">
            <w:r>
              <w:t>Provides information related to the practical relevance of the effects.</w:t>
            </w:r>
          </w:p>
        </w:tc>
        <w:tc>
          <w:tcPr>
            <w:tcW w:w="0" w:type="auto"/>
          </w:tcPr>
          <w:p w14:paraId="716489A2" w14:textId="77777777" w:rsidR="009E68F9" w:rsidRDefault="00423184">
            <w:r>
              <w:t>A ROPE range needs to be arbitrarily defined. Sensitive to the scale (the unit) of the predictors. Not sensitive to highly significant effects.</w:t>
            </w:r>
          </w:p>
        </w:tc>
      </w:tr>
      <w:tr w:rsidR="009E68F9" w14:paraId="5ED6A076" w14:textId="77777777" w:rsidTr="00151452">
        <w:tc>
          <w:tcPr>
            <w:tcW w:w="0" w:type="auto"/>
          </w:tcPr>
          <w:p w14:paraId="74EB2CDA" w14:textId="77777777" w:rsidR="009E68F9" w:rsidRDefault="00423184">
            <w:r>
              <w:t>ROPE (full)</w:t>
            </w:r>
          </w:p>
        </w:tc>
        <w:tc>
          <w:tcPr>
            <w:tcW w:w="0" w:type="auto"/>
          </w:tcPr>
          <w:p w14:paraId="7D249DE1" w14:textId="77777777" w:rsidR="009E68F9" w:rsidRDefault="00423184">
            <w:r>
              <w:t>Probability that the effect possible values are not negligible.</w:t>
            </w:r>
          </w:p>
        </w:tc>
        <w:tc>
          <w:tcPr>
            <w:tcW w:w="0" w:type="auto"/>
          </w:tcPr>
          <w:p w14:paraId="00C9B628" w14:textId="77777777" w:rsidR="009E68F9" w:rsidRDefault="00423184">
            <w:r>
              <w:t>Proportion of the posterior distribution inside of a range of values defined as the ROPE.</w:t>
            </w:r>
          </w:p>
        </w:tc>
        <w:tc>
          <w:tcPr>
            <w:tcW w:w="0" w:type="auto"/>
          </w:tcPr>
          <w:p w14:paraId="555DC1EB" w14:textId="77777777" w:rsidR="009E68F9" w:rsidRDefault="00423184">
            <w:r>
              <w:t>Provides information related to the practical relevance of the effects.</w:t>
            </w:r>
          </w:p>
        </w:tc>
        <w:tc>
          <w:tcPr>
            <w:tcW w:w="0" w:type="auto"/>
          </w:tcPr>
          <w:p w14:paraId="08E546B7" w14:textId="77777777" w:rsidR="009E68F9" w:rsidRDefault="00423184">
            <w:r>
              <w:t>A ROPE range needs to be arbitrarily defined. Sensitive to the scale (the unit) of the predictors.</w:t>
            </w:r>
          </w:p>
        </w:tc>
      </w:tr>
      <w:tr w:rsidR="009E68F9" w14:paraId="7F721B23" w14:textId="77777777" w:rsidTr="00151452">
        <w:tc>
          <w:tcPr>
            <w:tcW w:w="0" w:type="auto"/>
          </w:tcPr>
          <w:p w14:paraId="6AD6C1BB" w14:textId="77777777" w:rsidR="009E68F9" w:rsidRDefault="00423184">
            <w:r>
              <w:t>Bayes factor (vs. 0)</w:t>
            </w:r>
          </w:p>
        </w:tc>
        <w:tc>
          <w:tcPr>
            <w:tcW w:w="0" w:type="auto"/>
          </w:tcPr>
          <w:p w14:paraId="4BD30E3B" w14:textId="77777777" w:rsidR="009E68F9" w:rsidRDefault="00423184">
            <w:r>
              <w:t>The degree by which the probability mass has shifted away from or towards the null value, after observing the data.</w:t>
            </w:r>
          </w:p>
        </w:tc>
        <w:tc>
          <w:tcPr>
            <w:tcW w:w="0" w:type="auto"/>
          </w:tcPr>
          <w:p w14:paraId="7AD5CB77" w14:textId="77777777" w:rsidR="009E68F9" w:rsidRDefault="00423184">
            <w:r>
              <w:t>Ratio of the density of the null value between the posterior and the prior distributions.</w:t>
            </w:r>
          </w:p>
        </w:tc>
        <w:tc>
          <w:tcPr>
            <w:tcW w:w="0" w:type="auto"/>
          </w:tcPr>
          <w:p w14:paraId="76EB92DB" w14:textId="77777777" w:rsidR="009E68F9" w:rsidRDefault="00423184">
            <w:r>
              <w:t>An unbounded continuous measure of relative evidence. Allows statistically supporting the null hypothesis.</w:t>
            </w:r>
          </w:p>
        </w:tc>
        <w:tc>
          <w:tcPr>
            <w:tcW w:w="0" w:type="auto"/>
          </w:tcPr>
          <w:p w14:paraId="466DDADD" w14:textId="77777777" w:rsidR="009E68F9" w:rsidRDefault="00423184">
            <w:r>
              <w:t>Sensitive to selection of prior distribution shape, location and scale.</w:t>
            </w:r>
          </w:p>
        </w:tc>
      </w:tr>
      <w:tr w:rsidR="009E68F9" w14:paraId="27DEB538" w14:textId="77777777" w:rsidTr="00151452">
        <w:tc>
          <w:tcPr>
            <w:tcW w:w="0" w:type="auto"/>
          </w:tcPr>
          <w:p w14:paraId="5787F929" w14:textId="77777777" w:rsidR="009E68F9" w:rsidRDefault="00423184">
            <w:r>
              <w:t>Bayes factor (vs. ROPE)</w:t>
            </w:r>
          </w:p>
        </w:tc>
        <w:tc>
          <w:tcPr>
            <w:tcW w:w="0" w:type="auto"/>
          </w:tcPr>
          <w:p w14:paraId="166E8605" w14:textId="77777777" w:rsidR="009E68F9" w:rsidRDefault="00423184">
            <w:r>
              <w:t xml:space="preserve">The degree by which the probability mass has into or outside </w:t>
            </w:r>
            <w:r>
              <w:lastRenderedPageBreak/>
              <w:t>of the null interval (ROPE), after observing the data.</w:t>
            </w:r>
          </w:p>
        </w:tc>
        <w:tc>
          <w:tcPr>
            <w:tcW w:w="0" w:type="auto"/>
          </w:tcPr>
          <w:p w14:paraId="2918256A" w14:textId="77777777" w:rsidR="009E68F9" w:rsidRDefault="00423184">
            <w:r>
              <w:lastRenderedPageBreak/>
              <w:t xml:space="preserve">Ratio of the odds of the posterior vs the prior distribution </w:t>
            </w:r>
            <w:r>
              <w:lastRenderedPageBreak/>
              <w:t>falling inside of the range of values defined as the ROPE.</w:t>
            </w:r>
          </w:p>
        </w:tc>
        <w:tc>
          <w:tcPr>
            <w:tcW w:w="0" w:type="auto"/>
          </w:tcPr>
          <w:p w14:paraId="1E6024CF" w14:textId="77777777" w:rsidR="009E68F9" w:rsidRDefault="00423184">
            <w:r>
              <w:lastRenderedPageBreak/>
              <w:t xml:space="preserve">An unbounded continuous measure of relative evidence. Allows statistically </w:t>
            </w:r>
            <w:r>
              <w:lastRenderedPageBreak/>
              <w:t>supporting the null hypothesis. Compared to the BF (vs. 0), evidence is accumulated faster for the null when the null is true.</w:t>
            </w:r>
          </w:p>
        </w:tc>
        <w:tc>
          <w:tcPr>
            <w:tcW w:w="0" w:type="auto"/>
          </w:tcPr>
          <w:p w14:paraId="6970CFBF" w14:textId="77777777" w:rsidR="009E68F9" w:rsidRDefault="00423184">
            <w:r>
              <w:lastRenderedPageBreak/>
              <w:t xml:space="preserve">Sensitive to selection of prior distribution shape, location and scale. Additionally, a </w:t>
            </w:r>
            <w:r>
              <w:lastRenderedPageBreak/>
              <w:t>ROPE range needs to be arbitrarily defined, which is sensitive to the scale (the unit) of the predictors.</w:t>
            </w:r>
          </w:p>
        </w:tc>
      </w:tr>
    </w:tbl>
    <w:p w14:paraId="25DAEF3A" w14:textId="77777777" w:rsidR="009E68F9" w:rsidRDefault="00423184">
      <w:r>
        <w:lastRenderedPageBreak/>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B183B4B" w14:textId="77777777" w:rsidR="009E68F9" w:rsidRDefault="00423184">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4BA78111" w14:textId="77777777" w:rsidR="009E68F9" w:rsidRDefault="00423184">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w:t>
      </w:r>
      <w:r>
        <w:lastRenderedPageBreak/>
        <w:t xml:space="preserve">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40F3453" w14:textId="77777777" w:rsidR="009E68F9" w:rsidRDefault="00423184">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06575B7A" w14:textId="77777777" w:rsidR="009E68F9" w:rsidRDefault="00423184">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605D0C98" w14:textId="77777777" w:rsidR="009E68F9" w:rsidRDefault="00423184">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6CB902AD" w14:textId="77777777" w:rsidR="009E68F9" w:rsidRDefault="00423184">
      <w:r>
        <w:lastRenderedPageBreak/>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10A8906D" w14:textId="77777777" w:rsidR="009E68F9" w:rsidRDefault="00423184">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DB95687" w14:textId="77777777" w:rsidR="009E68F9" w:rsidRDefault="00423184">
      <w:pPr>
        <w:pStyle w:val="berschrift1"/>
      </w:pPr>
      <w:bookmarkStart w:id="35" w:name="reporting-guidelines"/>
      <w:r>
        <w:t>Reporting Guidelines</w:t>
      </w:r>
      <w:bookmarkEnd w:id="35"/>
    </w:p>
    <w:p w14:paraId="3A3943F9" w14:textId="77777777" w:rsidR="009E68F9" w:rsidRDefault="00423184">
      <w:r>
        <w:t>How can these observations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41F17382" w14:textId="77777777" w:rsidR="009E68F9" w:rsidRDefault="00423184">
      <w:r>
        <w:t xml:space="preserve">Nevertheless,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66E92A13" w14:textId="026D5969" w:rsidR="009E68F9" w:rsidRDefault="00423184">
      <w:r>
        <w:t xml:space="preserve">Defining appropriate heuristics to help the interpretation is beyond the scope of this </w:t>
      </w:r>
      <w:r w:rsidR="000267C2">
        <w:t>paper</w:t>
      </w:r>
      <w:r>
        <w:t xml:space="preserve">,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w:t>
      </w:r>
      <w:r>
        <w:lastRenderedPageBreak/>
        <w:t xml:space="preserve">parameter of a model including an index of point-estimate, uncertainty, existence, significance and effect size (Cohen, 1988) could be, in the case of </w:t>
      </w:r>
      <w:r>
        <w:rPr>
          <w:i/>
        </w:rPr>
        <w:t>pd</w:t>
      </w:r>
      <w:r>
        <w:t xml:space="preserve"> and </w:t>
      </w:r>
      <w:r>
        <w:rPr>
          <w:i/>
        </w:rPr>
        <w:t>BF</w:t>
      </w:r>
      <w:r>
        <w:t>:</w:t>
      </w:r>
    </w:p>
    <w:p w14:paraId="1A0011AB" w14:textId="77777777" w:rsidR="009E68F9" w:rsidRDefault="00423184">
      <w:r>
        <w:t>“There is moderate evidence (BF</w:t>
      </w:r>
      <w:r w:rsidRPr="00151452">
        <w:rPr>
          <w:vertAlign w:val="subscript"/>
        </w:rPr>
        <w:t>ROPE</w:t>
      </w:r>
      <w:r>
        <w:t xml:space="preserv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14:paraId="0FB27CC7" w14:textId="77777777" w:rsidR="009E68F9" w:rsidRDefault="00423184">
      <w:r>
        <w:t xml:space="preserve">And if the user decides to use the percentage in ROPE instead of the </w:t>
      </w:r>
      <w:r>
        <w:rPr>
          <w:i/>
        </w:rPr>
        <w:t>BF</w:t>
      </w:r>
      <w:r>
        <w:t>:</w:t>
      </w:r>
    </w:p>
    <w:p w14:paraId="4D69A5D9" w14:textId="77777777" w:rsidR="009E68F9" w:rsidRDefault="00423184">
      <w:r>
        <w:t>“The effect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690C6194" w14:textId="77777777" w:rsidR="009E68F9" w:rsidRDefault="00423184">
      <w:pPr>
        <w:pStyle w:val="berschrift1"/>
      </w:pPr>
      <w:bookmarkStart w:id="36" w:name="supplementary-materials"/>
      <w:r>
        <w:t>Supplementary Materials</w:t>
      </w:r>
      <w:bookmarkEnd w:id="36"/>
    </w:p>
    <w:p w14:paraId="1B084C40" w14:textId="77777777" w:rsidR="009E68F9" w:rsidRDefault="00423184">
      <w:r>
        <w:t xml:space="preserve">In the spirit of open and honest science, the full R code used for data generation, data processing, figures creation and manuscript compiling is available on Github at </w:t>
      </w:r>
      <w:hyperlink r:id="rId15">
        <w:r>
          <w:rPr>
            <w:rStyle w:val="Hyperlink"/>
          </w:rPr>
          <w:t>https://github.com/easystats/easystats/tree/master/publications/makowski_2019_bayesian</w:t>
        </w:r>
      </w:hyperlink>
      <w:r>
        <w:t>.</w:t>
      </w:r>
    </w:p>
    <w:p w14:paraId="2861F2CA" w14:textId="77777777" w:rsidR="009E68F9" w:rsidRDefault="00423184">
      <w:pPr>
        <w:pStyle w:val="berschrift1"/>
      </w:pPr>
      <w:bookmarkStart w:id="37" w:name="acknowledgments"/>
      <w:r>
        <w:t>Acknowledgments</w:t>
      </w:r>
      <w:bookmarkEnd w:id="37"/>
    </w:p>
    <w:p w14:paraId="50AC0A6C" w14:textId="77777777" w:rsidR="009E68F9" w:rsidRDefault="00423184">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3189F4F" w14:textId="77777777" w:rsidR="009E68F9" w:rsidRDefault="00423184">
      <w:pPr>
        <w:pStyle w:val="berschrift1"/>
      </w:pPr>
      <w:bookmarkStart w:id="38" w:name="references"/>
      <w:r>
        <w:t>References</w:t>
      </w:r>
      <w:bookmarkEnd w:id="38"/>
    </w:p>
    <w:p w14:paraId="12A47DE2" w14:textId="77777777" w:rsidR="009E68F9" w:rsidRDefault="00423184">
      <w:bookmarkStart w:id="39" w:name="ref-amrhein_scientists_2019"/>
      <w:bookmarkStart w:id="40" w:name="refs"/>
      <w:r w:rsidRPr="00A80A70">
        <w:rPr>
          <w:lang w:val="de-DE"/>
          <w:rPrChange w:id="41" w:author="Daniel Lüdecke" w:date="2019-09-02T15:54:00Z">
            <w:rPr/>
          </w:rPrChange>
        </w:rPr>
        <w:t xml:space="preserve">Amrhein, V., Greenland, S., &amp; McShane, B. (2019). </w:t>
      </w:r>
      <w:r>
        <w:t xml:space="preserve">Scientists rise up against statistical significance. </w:t>
      </w:r>
      <w:r>
        <w:rPr>
          <w:i/>
        </w:rPr>
        <w:t>Nature</w:t>
      </w:r>
      <w:r>
        <w:t xml:space="preserve">, </w:t>
      </w:r>
      <w:r>
        <w:rPr>
          <w:i/>
        </w:rPr>
        <w:t>567</w:t>
      </w:r>
      <w:r>
        <w:t xml:space="preserve">(7748), 305–307. </w:t>
      </w:r>
      <w:hyperlink r:id="rId16">
        <w:r>
          <w:rPr>
            <w:rStyle w:val="Hyperlink"/>
          </w:rPr>
          <w:t>https://doi.org/10.1038/d41586-019-00857-9</w:t>
        </w:r>
      </w:hyperlink>
    </w:p>
    <w:p w14:paraId="4B7DF508" w14:textId="77777777" w:rsidR="009E68F9" w:rsidRDefault="00423184">
      <w:bookmarkStart w:id="42" w:name="ref-anderson2000null"/>
      <w:bookmarkEnd w:id="39"/>
      <w:r>
        <w:t xml:space="preserve">Anderson, D. R., Burnham, K. P., &amp; Thompson, W. L. (2000). Null hypothesis testing: Problems, prevalence, and an alternative. </w:t>
      </w:r>
      <w:r>
        <w:rPr>
          <w:i/>
        </w:rPr>
        <w:t>The Journal of Wildlife Management</w:t>
      </w:r>
      <w:r>
        <w:t>, 912–923.</w:t>
      </w:r>
    </w:p>
    <w:p w14:paraId="3A2E1B02" w14:textId="77777777" w:rsidR="009E68F9" w:rsidRDefault="00423184">
      <w:bookmarkStart w:id="43" w:name="ref-andrews2013prior"/>
      <w:bookmarkEnd w:id="42"/>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15CEF32C" w14:textId="77777777" w:rsidR="009E68F9" w:rsidRDefault="00423184">
      <w:bookmarkStart w:id="44" w:name="ref-benjamin2018redefine"/>
      <w:bookmarkEnd w:id="43"/>
      <w:r>
        <w:t xml:space="preserve">Benjamin, D. J., Berger, J. O., Johannesson, M., Nosek, B. A., Wagenmakers, E.-J., Berk, R., … others. (2018). Redefine statistical significance. </w:t>
      </w:r>
      <w:r>
        <w:rPr>
          <w:i/>
        </w:rPr>
        <w:t>Nature Human Behaviour</w:t>
      </w:r>
      <w:r>
        <w:t xml:space="preserve">, </w:t>
      </w:r>
      <w:r>
        <w:rPr>
          <w:i/>
        </w:rPr>
        <w:t>2</w:t>
      </w:r>
      <w:r>
        <w:t>(1), 6.</w:t>
      </w:r>
    </w:p>
    <w:p w14:paraId="3F53917D" w14:textId="77777777" w:rsidR="009E68F9" w:rsidRDefault="00423184">
      <w:bookmarkStart w:id="45" w:name="ref-carpenter_stan_2017"/>
      <w:bookmarkEnd w:id="44"/>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7">
        <w:r>
          <w:rPr>
            <w:rStyle w:val="Hyperlink"/>
          </w:rPr>
          <w:t>https://doi.org/10.18637/jss.v076.i01</w:t>
        </w:r>
      </w:hyperlink>
    </w:p>
    <w:p w14:paraId="04012C39" w14:textId="77777777" w:rsidR="009E68F9" w:rsidRDefault="00423184">
      <w:bookmarkStart w:id="46" w:name="ref-chambers2014instead"/>
      <w:bookmarkEnd w:id="45"/>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3C0A48F2" w14:textId="77777777" w:rsidR="009E68F9" w:rsidRDefault="00423184">
      <w:bookmarkStart w:id="47" w:name="ref-cohen1988statistical"/>
      <w:bookmarkEnd w:id="46"/>
      <w:r>
        <w:t xml:space="preserve">Cohen, J. (1988). </w:t>
      </w:r>
      <w:r>
        <w:rPr>
          <w:i/>
        </w:rPr>
        <w:t>Statistical power analysis for the social sciences</w:t>
      </w:r>
      <w:r>
        <w:t>.</w:t>
      </w:r>
    </w:p>
    <w:p w14:paraId="719D3544" w14:textId="77777777" w:rsidR="009E68F9" w:rsidRDefault="00423184">
      <w:bookmarkStart w:id="48" w:name="ref-cohen2016earth"/>
      <w:bookmarkEnd w:id="47"/>
      <w:r>
        <w:lastRenderedPageBreak/>
        <w:t xml:space="preserve">Cohen, J. (2016). The earth is round (p&lt;. 05). In </w:t>
      </w:r>
      <w:r>
        <w:rPr>
          <w:i/>
        </w:rPr>
        <w:t>What if there were no significance tests?</w:t>
      </w:r>
      <w:r>
        <w:t xml:space="preserve"> (pp. 69–82). Routledge.</w:t>
      </w:r>
    </w:p>
    <w:p w14:paraId="37116B3D" w14:textId="77777777" w:rsidR="009E68F9" w:rsidRDefault="00423184">
      <w:bookmarkStart w:id="49" w:name="ref-de2007alternative"/>
      <w:bookmarkEnd w:id="48"/>
      <w:r>
        <w:t xml:space="preserve">De Santis, F. (2007). Alternative bayes factors: Sample size determination and discriminatory power assessment. </w:t>
      </w:r>
      <w:r>
        <w:rPr>
          <w:i/>
        </w:rPr>
        <w:t>Test</w:t>
      </w:r>
      <w:r>
        <w:t xml:space="preserve">, </w:t>
      </w:r>
      <w:r>
        <w:rPr>
          <w:i/>
        </w:rPr>
        <w:t>16</w:t>
      </w:r>
      <w:r>
        <w:t>(3), 504–522.</w:t>
      </w:r>
    </w:p>
    <w:p w14:paraId="324BCE9D" w14:textId="77777777" w:rsidR="009E68F9" w:rsidRDefault="00423184">
      <w:bookmarkStart w:id="50" w:name="ref-dienes2014using"/>
      <w:bookmarkEnd w:id="49"/>
      <w:r>
        <w:t xml:space="preserve">Dienes, Z. (2014). Using bayes to get the most out of non-significant results. </w:t>
      </w:r>
      <w:r>
        <w:rPr>
          <w:i/>
        </w:rPr>
        <w:t>Frontiers in Psychology</w:t>
      </w:r>
      <w:r>
        <w:t xml:space="preserve">, </w:t>
      </w:r>
      <w:r>
        <w:rPr>
          <w:i/>
        </w:rPr>
        <w:t>5</w:t>
      </w:r>
      <w:r>
        <w:t>, 781.</w:t>
      </w:r>
    </w:p>
    <w:p w14:paraId="21423381" w14:textId="77777777" w:rsidR="009E68F9" w:rsidRDefault="00423184">
      <w:bookmarkStart w:id="51" w:name="ref-dienes2018four"/>
      <w:bookmarkEnd w:id="50"/>
      <w:r>
        <w:t xml:space="preserve">Dienes, Z., &amp; Mclatchie, N. (2018). Four reasons to prefer bayesian analyses over significance testing. </w:t>
      </w:r>
      <w:r>
        <w:rPr>
          <w:i/>
        </w:rPr>
        <w:t>Psychonomic Bulletin &amp; Review</w:t>
      </w:r>
      <w:r>
        <w:t xml:space="preserve">, </w:t>
      </w:r>
      <w:r>
        <w:rPr>
          <w:i/>
        </w:rPr>
        <w:t>25</w:t>
      </w:r>
      <w:r>
        <w:t>(1), 207–218.</w:t>
      </w:r>
    </w:p>
    <w:p w14:paraId="03BEA6DF" w14:textId="77777777" w:rsidR="009E68F9" w:rsidRDefault="00423184">
      <w:bookmarkStart w:id="52" w:name="ref-ellis2003practical"/>
      <w:bookmarkEnd w:id="51"/>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41465AB" w14:textId="77777777" w:rsidR="009E68F9" w:rsidRDefault="00423184">
      <w:bookmarkStart w:id="53" w:name="ref-etz2018bayesian"/>
      <w:bookmarkEnd w:id="52"/>
      <w:r w:rsidRPr="00A80A70">
        <w:rPr>
          <w:lang w:val="de-DE"/>
          <w:rPrChange w:id="54" w:author="Daniel Lüdecke" w:date="2019-09-02T15:54:00Z">
            <w:rPr/>
          </w:rPrChange>
        </w:rPr>
        <w:t xml:space="preserve">Etz, A., Haaf, J. M., Rouder, J. N., &amp; Vandekerckhove, J. (2018). </w:t>
      </w:r>
      <w:r>
        <w:t xml:space="preserve">Bayesian inference and testing any hypothesis you can specify. </w:t>
      </w:r>
      <w:r>
        <w:rPr>
          <w:i/>
        </w:rPr>
        <w:t>Advances in Methods and Practices in Psychological Science</w:t>
      </w:r>
      <w:r>
        <w:t>, 2515245918773087.</w:t>
      </w:r>
    </w:p>
    <w:p w14:paraId="5D8D34D9" w14:textId="77777777" w:rsidR="009E68F9" w:rsidRDefault="00423184">
      <w:bookmarkStart w:id="55" w:name="ref-etz2016bayesian"/>
      <w:bookmarkEnd w:id="53"/>
      <w:r>
        <w:t xml:space="preserve">Etz, A., &amp; Vandekerckhove, J. (2016). A bayesian perspective on the reproducibility project: Psychology. </w:t>
      </w:r>
      <w:r>
        <w:rPr>
          <w:i/>
        </w:rPr>
        <w:t>PloS One</w:t>
      </w:r>
      <w:r>
        <w:t xml:space="preserve">, </w:t>
      </w:r>
      <w:r>
        <w:rPr>
          <w:i/>
        </w:rPr>
        <w:t>11</w:t>
      </w:r>
      <w:r>
        <w:t>(2), e0149794.</w:t>
      </w:r>
    </w:p>
    <w:p w14:paraId="0D315FF9" w14:textId="77777777" w:rsidR="009E68F9" w:rsidRDefault="00423184">
      <w:bookmarkStart w:id="56" w:name="ref-fidler2004editors"/>
      <w:bookmarkEnd w:id="55"/>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A3B7F97" w14:textId="77777777" w:rsidR="009E68F9" w:rsidRDefault="00423184">
      <w:bookmarkStart w:id="57" w:name="ref-finch2004reform"/>
      <w:bookmarkEnd w:id="56"/>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79A9D2C" w14:textId="77777777" w:rsidR="009E68F9" w:rsidRDefault="00423184">
      <w:bookmarkStart w:id="58" w:name="ref-gardner1986confidence"/>
      <w:bookmarkEnd w:id="57"/>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218C683E" w14:textId="77777777" w:rsidR="009E68F9" w:rsidRPr="001F7F54" w:rsidRDefault="00423184">
      <w:pPr>
        <w:rPr>
          <w:lang w:val="de-DE"/>
          <w:rPrChange w:id="59" w:author="Daniel Lüdecke" w:date="2019-09-02T16:05:00Z">
            <w:rPr/>
          </w:rPrChange>
        </w:rPr>
      </w:pPr>
      <w:bookmarkStart w:id="60" w:name="ref-gelman_failure_2018"/>
      <w:bookmarkEnd w:id="58"/>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r w:rsidR="003234B2">
        <w:fldChar w:fldCharType="begin"/>
      </w:r>
      <w:r w:rsidR="003234B2">
        <w:instrText xml:space="preserve"> HYPERLINK "https://doi.org/10.1177/0146167217729162" \h </w:instrText>
      </w:r>
      <w:r w:rsidR="003234B2">
        <w:fldChar w:fldCharType="separate"/>
      </w:r>
      <w:r w:rsidRPr="001F7F54">
        <w:rPr>
          <w:rStyle w:val="Hyperlink"/>
          <w:lang w:val="de-DE"/>
          <w:rPrChange w:id="61" w:author="Daniel Lüdecke" w:date="2019-09-02T16:05:00Z">
            <w:rPr>
              <w:rStyle w:val="Hyperlink"/>
            </w:rPr>
          </w:rPrChange>
        </w:rPr>
        <w:t>https://doi.org/10.1177/0146167217729162</w:t>
      </w:r>
      <w:r w:rsidR="003234B2">
        <w:rPr>
          <w:rStyle w:val="Hyperlink"/>
        </w:rPr>
        <w:fldChar w:fldCharType="end"/>
      </w:r>
    </w:p>
    <w:p w14:paraId="2287E266" w14:textId="77777777" w:rsidR="009E68F9" w:rsidRDefault="00423184">
      <w:bookmarkStart w:id="62" w:name="ref-gelman_bayesian_2014"/>
      <w:bookmarkEnd w:id="60"/>
      <w:r w:rsidRPr="001F7F54">
        <w:rPr>
          <w:lang w:val="de-DE"/>
          <w:rPrChange w:id="63" w:author="Daniel Lüdecke" w:date="2019-09-02T16:05:00Z">
            <w:rPr/>
          </w:rPrChange>
        </w:rPr>
        <w:t xml:space="preserve">Gelman, A., Carlin, J. B., Stern, H. S., Dunson, D. B., Vehtari, A., &amp; Rubin, D. B. (2014). </w:t>
      </w:r>
      <w:r>
        <w:rPr>
          <w:i/>
        </w:rPr>
        <w:t>Bayesian data analysis.</w:t>
      </w:r>
      <w:r>
        <w:t xml:space="preserve"> (Third edition). Boca Raton: CRC Press.</w:t>
      </w:r>
    </w:p>
    <w:p w14:paraId="52052EA8" w14:textId="77777777" w:rsidR="009E68F9" w:rsidRDefault="00423184">
      <w:bookmarkStart w:id="64" w:name="ref-rstanarm_pkg"/>
      <w:bookmarkEnd w:id="62"/>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2BDBC770" w14:textId="77777777" w:rsidR="009E68F9" w:rsidRDefault="00423184">
      <w:bookmarkStart w:id="65" w:name="ref-halsey2019reign"/>
      <w:bookmarkEnd w:id="64"/>
      <w:r>
        <w:t xml:space="preserve">Halsey, L. G. (2019). The reign of the p-value is over: What alternative analyses could we employ to fill the power vacuum? </w:t>
      </w:r>
      <w:r>
        <w:rPr>
          <w:i/>
        </w:rPr>
        <w:t>Biology Letters</w:t>
      </w:r>
      <w:r>
        <w:t xml:space="preserve">, </w:t>
      </w:r>
      <w:r>
        <w:rPr>
          <w:i/>
        </w:rPr>
        <w:t>15</w:t>
      </w:r>
      <w:r>
        <w:t>(5), 20190174.</w:t>
      </w:r>
    </w:p>
    <w:p w14:paraId="297ED673" w14:textId="77777777" w:rsidR="009E68F9" w:rsidRDefault="00423184">
      <w:bookmarkStart w:id="66" w:name="ref-heck2019caveat"/>
      <w:bookmarkEnd w:id="65"/>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01F5CD8D" w14:textId="77777777" w:rsidR="009E68F9" w:rsidRDefault="00423184">
      <w:bookmarkStart w:id="67" w:name="ref-jarosz2014odds"/>
      <w:bookmarkEnd w:id="66"/>
      <w:r>
        <w:lastRenderedPageBreak/>
        <w:t xml:space="preserve">Jarosz, A. F., &amp; Wiley, J. (2014). What are the odds? A practical guide to computing and reporting bayes factors. </w:t>
      </w:r>
      <w:r>
        <w:rPr>
          <w:i/>
        </w:rPr>
        <w:t>The Journal of Problem Solving</w:t>
      </w:r>
      <w:r>
        <w:t xml:space="preserve">, </w:t>
      </w:r>
      <w:r>
        <w:rPr>
          <w:i/>
        </w:rPr>
        <w:t>7</w:t>
      </w:r>
      <w:r>
        <w:t>(1), 2.</w:t>
      </w:r>
    </w:p>
    <w:p w14:paraId="4DDB508C" w14:textId="77777777" w:rsidR="009E68F9" w:rsidRDefault="00423184">
      <w:bookmarkStart w:id="68" w:name="ref-jeffreys1998theory"/>
      <w:bookmarkEnd w:id="67"/>
      <w:r>
        <w:t xml:space="preserve">Jeffreys, H. (1998). </w:t>
      </w:r>
      <w:r>
        <w:rPr>
          <w:i/>
        </w:rPr>
        <w:t>The theory of probability</w:t>
      </w:r>
      <w:r>
        <w:t>. OUP Oxford.</w:t>
      </w:r>
    </w:p>
    <w:p w14:paraId="71ADD8C9" w14:textId="77777777" w:rsidR="009E68F9" w:rsidRDefault="00423184">
      <w:bookmarkStart w:id="69" w:name="ref-kass1995bayes"/>
      <w:bookmarkEnd w:id="68"/>
      <w:r>
        <w:t xml:space="preserve">Kass, R. E., &amp; Raftery, A. E. (1995). Bayes factors. </w:t>
      </w:r>
      <w:r>
        <w:rPr>
          <w:i/>
        </w:rPr>
        <w:t>Journal of the American Statistical Association</w:t>
      </w:r>
      <w:r>
        <w:t xml:space="preserve">, </w:t>
      </w:r>
      <w:r>
        <w:rPr>
          <w:i/>
        </w:rPr>
        <w:t>90</w:t>
      </w:r>
      <w:r>
        <w:t>(430), 773–795.</w:t>
      </w:r>
    </w:p>
    <w:p w14:paraId="35628444" w14:textId="77777777" w:rsidR="009E68F9" w:rsidRDefault="00423184">
      <w:bookmarkStart w:id="70" w:name="ref-kirk1996practical"/>
      <w:bookmarkEnd w:id="69"/>
      <w:r>
        <w:t xml:space="preserve">Kirk, R. E. (1996). Practical significance: A concept whose time has come. </w:t>
      </w:r>
      <w:r>
        <w:rPr>
          <w:i/>
        </w:rPr>
        <w:t>Educational and Psychological Measurement</w:t>
      </w:r>
      <w:r>
        <w:t xml:space="preserve">, </w:t>
      </w:r>
      <w:r>
        <w:rPr>
          <w:i/>
        </w:rPr>
        <w:t>56</w:t>
      </w:r>
      <w:r>
        <w:t>(5), 746–759.</w:t>
      </w:r>
    </w:p>
    <w:p w14:paraId="1F78F840" w14:textId="77777777" w:rsidR="009E68F9" w:rsidRDefault="00423184">
      <w:bookmarkStart w:id="71" w:name="ref-kruschke2014doing"/>
      <w:bookmarkEnd w:id="70"/>
      <w:r>
        <w:t xml:space="preserve">Kruschke, J. (2014). </w:t>
      </w:r>
      <w:r>
        <w:rPr>
          <w:i/>
        </w:rPr>
        <w:t>Doing bayesian data analysis: A tutorial with r, jags, and stan</w:t>
      </w:r>
      <w:r>
        <w:t>. Academic Press.</w:t>
      </w:r>
    </w:p>
    <w:p w14:paraId="7ED87707" w14:textId="77777777" w:rsidR="009E68F9" w:rsidRDefault="00423184">
      <w:bookmarkStart w:id="72" w:name="ref-kruschke2010believe"/>
      <w:bookmarkEnd w:id="71"/>
      <w:r>
        <w:t xml:space="preserve">Kruschke, J. K. (2010). What to believe: Bayesian methods for data analysis. </w:t>
      </w:r>
      <w:r>
        <w:rPr>
          <w:i/>
        </w:rPr>
        <w:t>Trends in Cognitive Sciences</w:t>
      </w:r>
      <w:r>
        <w:t xml:space="preserve">, </w:t>
      </w:r>
      <w:r>
        <w:rPr>
          <w:i/>
        </w:rPr>
        <w:t>14</w:t>
      </w:r>
      <w:r>
        <w:t>(7), 293–300.</w:t>
      </w:r>
    </w:p>
    <w:p w14:paraId="515B4832" w14:textId="77777777" w:rsidR="009E68F9" w:rsidRPr="0006291C" w:rsidRDefault="00423184">
      <w:pPr>
        <w:rPr>
          <w:lang w:val="fr-FR"/>
        </w:rPr>
      </w:pPr>
      <w:bookmarkStart w:id="73" w:name="ref-kruschke2011bayesian"/>
      <w:bookmarkEnd w:id="72"/>
      <w:r>
        <w:t xml:space="preserve">Kruschke, J. K. (2011). Bayesian assessment of null values via parameter estimation and model comparison. </w:t>
      </w:r>
      <w:r w:rsidRPr="0006291C">
        <w:rPr>
          <w:i/>
          <w:lang w:val="fr-FR"/>
        </w:rPr>
        <w:t>Perspectives on Psychological Science</w:t>
      </w:r>
      <w:r w:rsidRPr="0006291C">
        <w:rPr>
          <w:lang w:val="fr-FR"/>
        </w:rPr>
        <w:t xml:space="preserve">, </w:t>
      </w:r>
      <w:r w:rsidRPr="0006291C">
        <w:rPr>
          <w:i/>
          <w:lang w:val="fr-FR"/>
        </w:rPr>
        <w:t>6</w:t>
      </w:r>
      <w:r w:rsidRPr="0006291C">
        <w:rPr>
          <w:lang w:val="fr-FR"/>
        </w:rPr>
        <w:t>(3), 299–312.</w:t>
      </w:r>
    </w:p>
    <w:p w14:paraId="35ED7B5C" w14:textId="77777777" w:rsidR="009E68F9" w:rsidRDefault="00423184">
      <w:bookmarkStart w:id="74" w:name="ref-kruschke2012time"/>
      <w:bookmarkEnd w:id="73"/>
      <w:r w:rsidRPr="0006291C">
        <w:rPr>
          <w:lang w:val="fr-FR"/>
        </w:rPr>
        <w:t xml:space="preserve">Kruschke, J. K., Aguinis, H., &amp; Joo, H. (2012). </w:t>
      </w:r>
      <w:r>
        <w:t xml:space="preserve">The time has come: Bayesian methods for data analysis in the organizational sciences. </w:t>
      </w:r>
      <w:r>
        <w:rPr>
          <w:i/>
        </w:rPr>
        <w:t>Organizational Research Methods</w:t>
      </w:r>
      <w:r>
        <w:t xml:space="preserve">, </w:t>
      </w:r>
      <w:r>
        <w:rPr>
          <w:i/>
        </w:rPr>
        <w:t>15</w:t>
      </w:r>
      <w:r>
        <w:t>(4), 722–752.</w:t>
      </w:r>
    </w:p>
    <w:p w14:paraId="72A2400D" w14:textId="77777777" w:rsidR="009E68F9" w:rsidRDefault="00423184">
      <w:bookmarkStart w:id="75" w:name="ref-kruschke2018bayesian"/>
      <w:bookmarkEnd w:id="7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55802570" w14:textId="77777777" w:rsidR="009E68F9" w:rsidRDefault="00423184">
      <w:bookmarkStart w:id="76" w:name="ref-lakens2017equivalence"/>
      <w:bookmarkEnd w:id="75"/>
      <w:r>
        <w:t xml:space="preserve">Lakens, D. (2017). Equivalence tests: A practical primer for t tests, correlations, and meta-analyses. </w:t>
      </w:r>
      <w:r>
        <w:rPr>
          <w:i/>
        </w:rPr>
        <w:t>Social Psychological and Personality Science</w:t>
      </w:r>
      <w:r>
        <w:t xml:space="preserve">, </w:t>
      </w:r>
      <w:r>
        <w:rPr>
          <w:i/>
        </w:rPr>
        <w:t>8</w:t>
      </w:r>
      <w:r>
        <w:t>(4), 355–362.</w:t>
      </w:r>
    </w:p>
    <w:p w14:paraId="30291720" w14:textId="77777777" w:rsidR="009E68F9" w:rsidRDefault="00423184">
      <w:bookmarkStart w:id="77" w:name="ref-lakens2018equivalence"/>
      <w:bookmarkEnd w:id="76"/>
      <w:r>
        <w:t xml:space="preserve">Lakens, D., Scheel, A. M., &amp; Isager, P. M. (2018). Equivalence testing for psychological research: A tutorial. </w:t>
      </w:r>
      <w:r>
        <w:rPr>
          <w:i/>
        </w:rPr>
        <w:t>Advances in Methods and Practices in Psychological Science</w:t>
      </w:r>
      <w:r>
        <w:t>, 2515245918770963.</w:t>
      </w:r>
    </w:p>
    <w:p w14:paraId="3368ED82" w14:textId="77777777" w:rsidR="009E68F9" w:rsidRPr="00A80A70" w:rsidRDefault="00423184">
      <w:pPr>
        <w:rPr>
          <w:lang w:val="de-DE"/>
          <w:rPrChange w:id="78" w:author="Daniel Lüdecke" w:date="2019-09-02T15:54:00Z">
            <w:rPr/>
          </w:rPrChange>
        </w:rPr>
      </w:pPr>
      <w:bookmarkStart w:id="79" w:name="ref-Ludecke2019insight"/>
      <w:bookmarkEnd w:id="77"/>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r w:rsidR="00F757F5">
        <w:fldChar w:fldCharType="begin"/>
      </w:r>
      <w:r w:rsidR="00F757F5">
        <w:instrText xml:space="preserve"> HYPERLINK "https://doi.org/10.21105/joss.01412" \h </w:instrText>
      </w:r>
      <w:r w:rsidR="00F757F5">
        <w:fldChar w:fldCharType="separate"/>
      </w:r>
      <w:r w:rsidRPr="00A80A70">
        <w:rPr>
          <w:rStyle w:val="Hyperlink"/>
          <w:lang w:val="de-DE"/>
          <w:rPrChange w:id="80" w:author="Daniel Lüdecke" w:date="2019-09-02T15:54:00Z">
            <w:rPr>
              <w:rStyle w:val="Hyperlink"/>
            </w:rPr>
          </w:rPrChange>
        </w:rPr>
        <w:t>https://doi.org/10.21105/joss.01412</w:t>
      </w:r>
      <w:r w:rsidR="00F757F5">
        <w:rPr>
          <w:rStyle w:val="Hyperlink"/>
        </w:rPr>
        <w:fldChar w:fldCharType="end"/>
      </w:r>
    </w:p>
    <w:p w14:paraId="5B6C679F" w14:textId="77777777" w:rsidR="009E68F9" w:rsidRDefault="00423184">
      <w:bookmarkStart w:id="81" w:name="ref-ly2016harold"/>
      <w:bookmarkEnd w:id="79"/>
      <w:r w:rsidRPr="00A80A70">
        <w:rPr>
          <w:lang w:val="de-DE"/>
          <w:rPrChange w:id="82" w:author="Daniel Lüdecke" w:date="2019-09-02T15:54:00Z">
            <w:rPr/>
          </w:rPrChange>
        </w:rPr>
        <w:t xml:space="preserve">Ly, A., Verhagen, J., &amp; Wagenmakers, E.-J. (2016). </w:t>
      </w:r>
      <w:r>
        <w:t xml:space="preserve">Harold jeffreys’s default bayes factor hypothesis tests: Explanation, extension, and application in psychology. </w:t>
      </w:r>
      <w:r>
        <w:rPr>
          <w:i/>
        </w:rPr>
        <w:t>Journal of Mathematical Psychology</w:t>
      </w:r>
      <w:r>
        <w:t xml:space="preserve">, </w:t>
      </w:r>
      <w:r>
        <w:rPr>
          <w:i/>
        </w:rPr>
        <w:t>72</w:t>
      </w:r>
      <w:r>
        <w:t>, 19–32.</w:t>
      </w:r>
    </w:p>
    <w:p w14:paraId="68D01EF8" w14:textId="77777777" w:rsidR="009E68F9" w:rsidRDefault="00423184">
      <w:bookmarkStart w:id="83" w:name="ref-makowski_bayestestr_2019"/>
      <w:bookmarkEnd w:id="81"/>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19">
        <w:r>
          <w:rPr>
            <w:rStyle w:val="Hyperlink"/>
          </w:rPr>
          <w:t>https://doi.org/10.21105/joss.01541</w:t>
        </w:r>
      </w:hyperlink>
    </w:p>
    <w:p w14:paraId="1340F2A1" w14:textId="77777777" w:rsidR="009E68F9" w:rsidRDefault="00423184">
      <w:bookmarkStart w:id="84" w:name="ref-marasini2016use"/>
      <w:bookmarkEnd w:id="83"/>
      <w:r>
        <w:t xml:space="preserve">Marasini, D., Quatto, P., &amp; Ripamonti, E. (2016). The use of p-values in applied research: Interpretation and new trends. </w:t>
      </w:r>
      <w:r>
        <w:rPr>
          <w:i/>
        </w:rPr>
        <w:t>Statistica</w:t>
      </w:r>
      <w:r>
        <w:t xml:space="preserve">, </w:t>
      </w:r>
      <w:r>
        <w:rPr>
          <w:i/>
        </w:rPr>
        <w:t>76</w:t>
      </w:r>
      <w:r>
        <w:t>(4), 315–325.</w:t>
      </w:r>
    </w:p>
    <w:p w14:paraId="3DA8B87F" w14:textId="77777777" w:rsidR="009E68F9" w:rsidRDefault="00423184">
      <w:bookmarkStart w:id="85" w:name="ref-maxwell2015psychology"/>
      <w:bookmarkEnd w:id="8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CBAA7D9" w14:textId="77777777" w:rsidR="009E68F9" w:rsidRDefault="00423184">
      <w:bookmarkStart w:id="86" w:name="ref-mills2017objective"/>
      <w:bookmarkEnd w:id="85"/>
      <w:r>
        <w:lastRenderedPageBreak/>
        <w:t xml:space="preserve">Mills, J. A. (2017). Objective bayesian precise hypothesis testing. </w:t>
      </w:r>
      <w:r>
        <w:rPr>
          <w:i/>
        </w:rPr>
        <w:t>University of Cincinnati [Original Version: 2007]</w:t>
      </w:r>
      <w:r>
        <w:t>.</w:t>
      </w:r>
    </w:p>
    <w:p w14:paraId="6FC5DCC9" w14:textId="77777777" w:rsidR="009E68F9" w:rsidRDefault="00423184">
      <w:bookmarkStart w:id="87" w:name="ref-mills2014bayesian"/>
      <w:bookmarkEnd w:id="86"/>
      <w:r>
        <w:t xml:space="preserve">Mills, J. A., &amp; Parent, O. (2014). Bayesian mcmc estimation. In </w:t>
      </w:r>
      <w:r>
        <w:rPr>
          <w:i/>
        </w:rPr>
        <w:t>Handbook of regional science</w:t>
      </w:r>
      <w:r>
        <w:t xml:space="preserve"> (pp. 1571–1595). Springer.</w:t>
      </w:r>
    </w:p>
    <w:p w14:paraId="14B40AA0" w14:textId="77777777" w:rsidR="009E68F9" w:rsidRDefault="00423184">
      <w:bookmarkStart w:id="88" w:name="ref-morey2011bayesinterval"/>
      <w:bookmarkEnd w:id="87"/>
      <w:r>
        <w:t xml:space="preserve">Morey, R. D., &amp; Rouder, J. N. (2011). Bayes factor approaches for testing interval null hypotheses. </w:t>
      </w:r>
      <w:r>
        <w:rPr>
          <w:i/>
        </w:rPr>
        <w:t>Psychological Methods</w:t>
      </w:r>
      <w:r>
        <w:t xml:space="preserve">, </w:t>
      </w:r>
      <w:r>
        <w:rPr>
          <w:i/>
        </w:rPr>
        <w:t>16</w:t>
      </w:r>
      <w:r>
        <w:t>(4), 406.</w:t>
      </w:r>
    </w:p>
    <w:p w14:paraId="5A085C7D" w14:textId="77777777" w:rsidR="009E68F9" w:rsidRDefault="00423184">
      <w:bookmarkStart w:id="89" w:name="ref-Rcoreteam2019R"/>
      <w:bookmarkEnd w:id="88"/>
      <w:r>
        <w:t xml:space="preserve">R Core Team. (2019). </w:t>
      </w:r>
      <w:r>
        <w:rPr>
          <w:i/>
        </w:rPr>
        <w:t>R: A language and environment for statistical computing</w:t>
      </w:r>
      <w:r>
        <w:t xml:space="preserve">. Retrieved from </w:t>
      </w:r>
      <w:hyperlink r:id="rId20">
        <w:r>
          <w:rPr>
            <w:rStyle w:val="Hyperlink"/>
          </w:rPr>
          <w:t>https://www.R-project.org/</w:t>
        </w:r>
      </w:hyperlink>
    </w:p>
    <w:p w14:paraId="0DD10260" w14:textId="77777777" w:rsidR="009E68F9" w:rsidRDefault="00423184">
      <w:bookmarkStart w:id="90" w:name="ref-robert2014jeffreys"/>
      <w:bookmarkEnd w:id="89"/>
      <w:r>
        <w:t xml:space="preserve">Robert, C. P. (2014). On the jeffreys-lindley paradox. </w:t>
      </w:r>
      <w:r>
        <w:rPr>
          <w:i/>
        </w:rPr>
        <w:t>Philosophy of Science</w:t>
      </w:r>
      <w:r>
        <w:t xml:space="preserve">, </w:t>
      </w:r>
      <w:r>
        <w:rPr>
          <w:i/>
        </w:rPr>
        <w:t>81</w:t>
      </w:r>
      <w:r>
        <w:t>(2), 216–232.</w:t>
      </w:r>
    </w:p>
    <w:p w14:paraId="2654E3FC" w14:textId="77777777" w:rsidR="009E68F9" w:rsidRDefault="00423184">
      <w:bookmarkStart w:id="91" w:name="ref-robert2016expected"/>
      <w:bookmarkEnd w:id="90"/>
      <w:r>
        <w:t xml:space="preserve">Robert, C. P. (2016). The expected demise of the bayes factor. </w:t>
      </w:r>
      <w:r>
        <w:rPr>
          <w:i/>
        </w:rPr>
        <w:t>Journal of Mathematical Psychology</w:t>
      </w:r>
      <w:r>
        <w:t xml:space="preserve">, </w:t>
      </w:r>
      <w:r>
        <w:rPr>
          <w:i/>
        </w:rPr>
        <w:t>72</w:t>
      </w:r>
      <w:r>
        <w:t>, 33–37.</w:t>
      </w:r>
    </w:p>
    <w:p w14:paraId="21BAFC7C" w14:textId="77777777" w:rsidR="009E68F9" w:rsidRDefault="00423184">
      <w:bookmarkStart w:id="92" w:name="ref-rouder2018bayesian"/>
      <w:bookmarkEnd w:id="91"/>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1D74F4E5" w14:textId="77777777" w:rsidR="009E68F9" w:rsidRDefault="00423184">
      <w:bookmarkStart w:id="93" w:name="ref-rouder2012default"/>
      <w:bookmarkEnd w:id="92"/>
      <w:r>
        <w:t xml:space="preserve">Rouder, J. N., &amp; Morey, R. D. (2012). Default bayes factors for model selection in regression. </w:t>
      </w:r>
      <w:r>
        <w:rPr>
          <w:i/>
        </w:rPr>
        <w:t>Multivariate Behavioral Research</w:t>
      </w:r>
      <w:r>
        <w:t xml:space="preserve">, </w:t>
      </w:r>
      <w:r>
        <w:rPr>
          <w:i/>
        </w:rPr>
        <w:t>47</w:t>
      </w:r>
      <w:r>
        <w:t>(6), 877–903.</w:t>
      </w:r>
    </w:p>
    <w:p w14:paraId="2AE3B27C" w14:textId="77777777" w:rsidR="009E68F9" w:rsidRDefault="00423184">
      <w:bookmarkStart w:id="94" w:name="ref-rouder2009bayesian"/>
      <w:bookmarkEnd w:id="93"/>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7C4308D9" w14:textId="77777777" w:rsidR="009E68F9" w:rsidRPr="0006291C" w:rsidRDefault="00423184">
      <w:pPr>
        <w:rPr>
          <w:lang w:val="fr-FR"/>
        </w:rPr>
      </w:pPr>
      <w:bookmarkStart w:id="95" w:name="ref-simmons_false-positive_2011"/>
      <w:bookmarkEnd w:id="94"/>
      <w:r>
        <w:t xml:space="preserve">Simmons, J. P., Nelson, L. D., &amp; Simonsohn, U. (2011). False-Positive Psychology: Undisclosed Flexibility in Data Collection and Analysis Allows Presenting Anything as Significant. </w:t>
      </w:r>
      <w:r w:rsidRPr="0006291C">
        <w:rPr>
          <w:i/>
          <w:lang w:val="fr-FR"/>
        </w:rPr>
        <w:t>Psychological Science</w:t>
      </w:r>
      <w:r w:rsidRPr="0006291C">
        <w:rPr>
          <w:lang w:val="fr-FR"/>
        </w:rPr>
        <w:t xml:space="preserve">, </w:t>
      </w:r>
      <w:r w:rsidRPr="0006291C">
        <w:rPr>
          <w:i/>
          <w:lang w:val="fr-FR"/>
        </w:rPr>
        <w:t>22</w:t>
      </w:r>
      <w:r w:rsidRPr="0006291C">
        <w:rPr>
          <w:lang w:val="fr-FR"/>
        </w:rPr>
        <w:t xml:space="preserve">(11), 1359–1366. </w:t>
      </w:r>
      <w:hyperlink r:id="rId21">
        <w:r w:rsidRPr="0006291C">
          <w:rPr>
            <w:rStyle w:val="Hyperlink"/>
            <w:lang w:val="fr-FR"/>
          </w:rPr>
          <w:t>https://doi.org/10.1177/0956797611417632</w:t>
        </w:r>
      </w:hyperlink>
    </w:p>
    <w:p w14:paraId="32B769D0" w14:textId="77777777" w:rsidR="009E68F9" w:rsidRDefault="00423184">
      <w:bookmarkStart w:id="96" w:name="ref-simonsohn2014p"/>
      <w:bookmarkEnd w:id="95"/>
      <w:r w:rsidRPr="0006291C">
        <w:rPr>
          <w:lang w:val="fr-FR"/>
        </w:rPr>
        <w:t xml:space="preserve">Simonsohn,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41632981" w14:textId="77777777" w:rsidR="009E68F9" w:rsidRDefault="00423184">
      <w:bookmarkStart w:id="97" w:name="ref-spanos2013should"/>
      <w:bookmarkEnd w:id="96"/>
      <w:r>
        <w:t xml:space="preserve">Spanos, A. (2013). Who should be afraid of the jeffreys-lindley paradox? </w:t>
      </w:r>
      <w:r>
        <w:rPr>
          <w:i/>
        </w:rPr>
        <w:t>Philosophy of Science</w:t>
      </w:r>
      <w:r>
        <w:t xml:space="preserve">, </w:t>
      </w:r>
      <w:r>
        <w:rPr>
          <w:i/>
        </w:rPr>
        <w:t>80</w:t>
      </w:r>
      <w:r>
        <w:t>(1), 73–93.</w:t>
      </w:r>
    </w:p>
    <w:p w14:paraId="143C04A5" w14:textId="77777777" w:rsidR="009E68F9" w:rsidRDefault="00423184">
      <w:bookmarkStart w:id="98" w:name="ref-sullivan2012using"/>
      <w:bookmarkEnd w:id="97"/>
      <w:r>
        <w:t xml:space="preserve">Sullivan, G. M., &amp; Feinn, R. (2012). Using effect size—or why the p value is not enough. </w:t>
      </w:r>
      <w:r>
        <w:rPr>
          <w:i/>
        </w:rPr>
        <w:t>Journal of Graduate Medical Education</w:t>
      </w:r>
      <w:r>
        <w:t xml:space="preserve">, </w:t>
      </w:r>
      <w:r>
        <w:rPr>
          <w:i/>
        </w:rPr>
        <w:t>4</w:t>
      </w:r>
      <w:r>
        <w:t>(3), 279–282.</w:t>
      </w:r>
    </w:p>
    <w:p w14:paraId="5D8AEC0E" w14:textId="77777777" w:rsidR="009E68F9" w:rsidRDefault="00423184">
      <w:bookmarkStart w:id="99" w:name="ref-szucs2016empirical"/>
      <w:bookmarkEnd w:id="98"/>
      <w:r>
        <w:t xml:space="preserve">Szucs, D., &amp; Ioannidis, J. P. (2016). Empirical assessment of published effect sizes and power in the recent cognitive neuroscience and psychology literature. </w:t>
      </w:r>
      <w:r>
        <w:rPr>
          <w:i/>
        </w:rPr>
        <w:t>BioRxiv</w:t>
      </w:r>
      <w:r>
        <w:t>, 071530.</w:t>
      </w:r>
    </w:p>
    <w:p w14:paraId="358EC52E" w14:textId="77777777" w:rsidR="009E68F9" w:rsidRDefault="00423184">
      <w:bookmarkStart w:id="100" w:name="ref-vanpaemel2010prior"/>
      <w:bookmarkEnd w:id="99"/>
      <w:r>
        <w:t xml:space="preserve">Vanpaemel, W. (2010). Prior sensitivity in theory testing: An apologia for the bayes factor. </w:t>
      </w:r>
      <w:r>
        <w:rPr>
          <w:i/>
        </w:rPr>
        <w:t>Journal of Mathematical Psychology</w:t>
      </w:r>
      <w:r>
        <w:t xml:space="preserve">, </w:t>
      </w:r>
      <w:r>
        <w:rPr>
          <w:i/>
        </w:rPr>
        <w:t>54</w:t>
      </w:r>
      <w:r>
        <w:t>(6), 491–498.</w:t>
      </w:r>
    </w:p>
    <w:p w14:paraId="412F455C" w14:textId="77777777" w:rsidR="009E68F9" w:rsidRDefault="00423184">
      <w:bookmarkStart w:id="101" w:name="ref-wagenmakers2007practical"/>
      <w:bookmarkEnd w:id="100"/>
      <w:r>
        <w:t xml:space="preserve">Wagenmakers, E.-J. (2007). A practical solution to the pervasive problems ofp values. </w:t>
      </w:r>
      <w:r>
        <w:rPr>
          <w:i/>
        </w:rPr>
        <w:t>Psychonomic Bulletin &amp; Review</w:t>
      </w:r>
      <w:r>
        <w:t xml:space="preserve">, </w:t>
      </w:r>
      <w:r>
        <w:rPr>
          <w:i/>
        </w:rPr>
        <w:t>14</w:t>
      </w:r>
      <w:r>
        <w:t>(5), 779–804.</w:t>
      </w:r>
    </w:p>
    <w:p w14:paraId="4D84B77B" w14:textId="77777777" w:rsidR="009E68F9" w:rsidRDefault="00423184">
      <w:bookmarkStart w:id="102" w:name="ref-wagenmakers2015another"/>
      <w:bookmarkEnd w:id="101"/>
      <w:r>
        <w:t xml:space="preserve">Wagenmakers, E.-J., Lee, M., Rouder, J., &amp; Morey, R. (2019, August). Another statistical paradox. Retrieved from </w:t>
      </w:r>
      <w:hyperlink r:id="rId22">
        <w:r>
          <w:rPr>
            <w:rStyle w:val="Hyperlink"/>
          </w:rPr>
          <w:t>http://www.ejwagenmakers.com/submitted/AnotherStatisticalParadox.pdf</w:t>
        </w:r>
      </w:hyperlink>
    </w:p>
    <w:p w14:paraId="777FDA73" w14:textId="77777777" w:rsidR="009E68F9" w:rsidRDefault="00423184">
      <w:bookmarkStart w:id="103" w:name="ref-wagenmakers2010bayesian"/>
      <w:bookmarkEnd w:id="102"/>
      <w:r>
        <w:lastRenderedPageBreak/>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7EEC55C6" w14:textId="77777777" w:rsidR="009E68F9" w:rsidRDefault="00423184">
      <w:bookmarkStart w:id="104" w:name="ref-wagenmakers2018bayesian"/>
      <w:bookmarkEnd w:id="103"/>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4BA391A1" w14:textId="77777777" w:rsidR="009E68F9" w:rsidRDefault="00423184">
      <w:bookmarkStart w:id="105" w:name="ref-wagenmakers2016bayesian"/>
      <w:bookmarkEnd w:id="104"/>
      <w:r>
        <w:t xml:space="preserve">Wagenmakers, E.-J., Morey, R. D., &amp; Lee, M. D. (2016). Bayesian benefits for the pragmatic researcher. </w:t>
      </w:r>
      <w:r>
        <w:rPr>
          <w:i/>
        </w:rPr>
        <w:t>Current Directions in Psychological Science</w:t>
      </w:r>
      <w:r>
        <w:t xml:space="preserve">, </w:t>
      </w:r>
      <w:r>
        <w:rPr>
          <w:i/>
        </w:rPr>
        <w:t>25</w:t>
      </w:r>
      <w:r>
        <w:t>(3), 169–176.</w:t>
      </w:r>
    </w:p>
    <w:p w14:paraId="5D169B56" w14:textId="77777777" w:rsidR="009E68F9" w:rsidRDefault="00423184">
      <w:bookmarkStart w:id="106" w:name="ref-wagenmakers2017need"/>
      <w:bookmarkEnd w:id="105"/>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475227E1" w14:textId="77777777" w:rsidR="009E68F9" w:rsidRDefault="00423184">
      <w:bookmarkStart w:id="107" w:name="ref-wasserstein2016asa"/>
      <w:bookmarkEnd w:id="106"/>
      <w:r>
        <w:t xml:space="preserve">Wasserstein, R. L., Lazar, N. A., &amp; others. (2016). The asa’s statement on p-values: Context, process, and purpose. </w:t>
      </w:r>
      <w:r>
        <w:rPr>
          <w:i/>
        </w:rPr>
        <w:t>The American Statistician</w:t>
      </w:r>
      <w:r>
        <w:t xml:space="preserve">, </w:t>
      </w:r>
      <w:r>
        <w:rPr>
          <w:i/>
        </w:rPr>
        <w:t>70</w:t>
      </w:r>
      <w:r>
        <w:t>(2), 129–133.</w:t>
      </w:r>
      <w:bookmarkEnd w:id="40"/>
      <w:bookmarkEnd w:id="107"/>
    </w:p>
    <w:sectPr w:rsidR="009E68F9" w:rsidSect="005B3A0F">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nnabel Chen Shen-Hsing (Prof)" w:date="2019-08-22T12:59:00Z" w:initials="ACS(">
    <w:p w14:paraId="4D4D5B1A" w14:textId="77777777" w:rsidR="004C4A3B" w:rsidRDefault="004C4A3B">
      <w:pPr>
        <w:pStyle w:val="Kommentartext"/>
      </w:pPr>
      <w:r>
        <w:rPr>
          <w:rStyle w:val="Kommentarzeichen"/>
        </w:rPr>
        <w:annotationRef/>
      </w:r>
      <w:r>
        <w:t>What is the running title? Indices in the Bayesian Framework?</w:t>
      </w:r>
    </w:p>
  </w:comment>
  <w:comment w:id="9" w:author="Annabel Chen Shen-Hsing (Prof)" w:date="2019-09-01T17:44:00Z" w:initials="ACS(">
    <w:p w14:paraId="16E57854" w14:textId="5D60D5D5" w:rsidR="004C4A3B" w:rsidRDefault="004C4A3B">
      <w:pPr>
        <w:pStyle w:val="Kommentartext"/>
      </w:pPr>
      <w:r>
        <w:rPr>
          <w:rStyle w:val="Kommentarzeichen"/>
        </w:rPr>
        <w:annotationRef/>
      </w:r>
      <w:r>
        <w:t>This quote seems not well transitioned here… perhaps to have a phrase before to link why to place this quote here…</w:t>
      </w:r>
    </w:p>
  </w:comment>
  <w:comment w:id="12" w:author="Annabel Chen Shen-Hsing (Prof)" w:date="2019-08-22T13:06:00Z" w:initials="ACS(">
    <w:p w14:paraId="357203CD" w14:textId="1E4BC503" w:rsidR="004C4A3B" w:rsidRDefault="004C4A3B">
      <w:pPr>
        <w:pStyle w:val="Kommentartext"/>
      </w:pPr>
      <w:r>
        <w:rPr>
          <w:rStyle w:val="Kommentarzeichen"/>
        </w:rPr>
        <w:annotationRef/>
      </w:r>
      <w:r>
        <w:t>I’m wondering if we could have a figure here to illustrate some basic concepts of Bayesian?</w:t>
      </w:r>
    </w:p>
  </w:comment>
  <w:comment w:id="29" w:author="Annabel Chen" w:date="2019-09-01T18:35:00Z" w:initials="AC">
    <w:p w14:paraId="54363183" w14:textId="306A62E6" w:rsidR="004C4A3B" w:rsidRDefault="004C4A3B">
      <w:pPr>
        <w:pStyle w:val="Kommentartext"/>
      </w:pPr>
      <w:r>
        <w:rPr>
          <w:rStyle w:val="Kommentarzeichen"/>
        </w:rPr>
        <w:annotationRef/>
      </w:r>
      <w:r>
        <w:t>Do denote the unit used for the x-axis in the figure above</w:t>
      </w:r>
    </w:p>
  </w:comment>
  <w:comment w:id="31" w:author="Annabel Chen" w:date="2019-09-01T18:50:00Z" w:initials="AC">
    <w:p w14:paraId="569ABD10" w14:textId="19A5373B" w:rsidR="004C4A3B" w:rsidRDefault="004C4A3B">
      <w:pPr>
        <w:pStyle w:val="Kommentartext"/>
      </w:pPr>
      <w:r>
        <w:rPr>
          <w:rStyle w:val="Kommentarzeichen"/>
        </w:rPr>
        <w:annotationRef/>
      </w:r>
      <w:r>
        <w:t>May want to indicate how to determine small vs larger sample size from the figure</w:t>
      </w:r>
    </w:p>
  </w:comment>
  <w:comment w:id="32" w:author="Annabel Chen" w:date="2019-09-01T18:49:00Z" w:initials="AC">
    <w:p w14:paraId="199152AC" w14:textId="02D78CE0" w:rsidR="004C4A3B" w:rsidRDefault="004C4A3B">
      <w:pPr>
        <w:pStyle w:val="Kommentartext"/>
      </w:pPr>
      <w:r>
        <w:rPr>
          <w:rStyle w:val="Kommentarzeichen"/>
        </w:rPr>
        <w:annotationRef/>
      </w:r>
      <w:r>
        <w:t xml:space="preserve">It’s difficult to tell apart the lines for p&lt;.01 and p&lt;.001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4D5B1A" w15:done="0"/>
  <w15:commentEx w15:paraId="16E57854" w15:done="0"/>
  <w15:commentEx w15:paraId="357203CD" w15:done="0"/>
  <w15:commentEx w15:paraId="54363183" w15:done="0"/>
  <w15:commentEx w15:paraId="569ABD10" w15:done="0"/>
  <w15:commentEx w15:paraId="199152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D5B1A" w16cid:durableId="21167B35"/>
  <w16cid:commentId w16cid:paraId="16E57854" w16cid:durableId="21167B37"/>
  <w16cid:commentId w16cid:paraId="357203CD" w16cid:durableId="21167B38"/>
  <w16cid:commentId w16cid:paraId="54363183" w16cid:durableId="21167B3B"/>
  <w16cid:commentId w16cid:paraId="569ABD10" w16cid:durableId="21167B3D"/>
  <w16cid:commentId w16cid:paraId="199152AC" w16cid:durableId="21167B3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E091E9" w14:textId="77777777" w:rsidR="003234B2" w:rsidRDefault="003234B2">
      <w:pPr>
        <w:spacing w:before="0" w:after="0"/>
      </w:pPr>
      <w:r>
        <w:separator/>
      </w:r>
    </w:p>
  </w:endnote>
  <w:endnote w:type="continuationSeparator" w:id="0">
    <w:p w14:paraId="2161EAC2" w14:textId="77777777" w:rsidR="003234B2" w:rsidRDefault="003234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4883E" w14:textId="77777777" w:rsidR="004C4A3B" w:rsidRPr="00577C4C" w:rsidRDefault="004C4A3B">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4027DFA5" wp14:editId="54BB9FFF">
              <wp:simplePos x="0" y="0"/>
              <wp:positionH relativeFrom="column">
                <wp:posOffset>-108280</wp:posOffset>
              </wp:positionH>
              <wp:positionV relativeFrom="paragraph">
                <wp:posOffset>-58420</wp:posOffset>
              </wp:positionV>
              <wp:extent cx="3672205" cy="20217130"/>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20217130"/>
                      </a:xfrm>
                      <a:prstGeom prst="rect">
                        <a:avLst/>
                      </a:prstGeom>
                      <a:solidFill>
                        <a:srgbClr val="FFFFFF"/>
                      </a:solidFill>
                      <a:ln w="9525">
                        <a:noFill/>
                        <a:miter lim="800000"/>
                        <a:headEnd/>
                        <a:tailEnd/>
                      </a:ln>
                    </wps:spPr>
                    <wps:txbx>
                      <w:txbxContent>
                        <w:p w14:paraId="2D66393A" w14:textId="77777777" w:rsidR="004C4A3B" w:rsidRPr="00E9561B" w:rsidRDefault="004C4A3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27DFA5" id="_x0000_t202" coordsize="21600,21600" o:spt="202" path="m,l,21600r21600,l21600,xe">
              <v:stroke joinstyle="miter"/>
              <v:path gradientshapeok="t" o:connecttype="rect"/>
            </v:shapetype>
            <v:shape id="Text Box 2" o:spid="_x0000_s1026" type="#_x0000_t202" style="position:absolute;margin-left:-8.55pt;margin-top:-4.6pt;width:289.15pt;height:1591.9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" stroked="f">
              <v:textbox style="mso-fit-shape-to-text:t">
                <w:txbxContent>
                  <w:p w14:paraId="2D66393A" w14:textId="77777777" w:rsidR="004C4A3B" w:rsidRPr="00E9561B" w:rsidRDefault="004C4A3B">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3CF5D86C" wp14:editId="3E7C7875">
              <wp:simplePos x="0" y="0"/>
              <wp:positionH relativeFrom="margin">
                <wp:align>right</wp:align>
              </wp:positionH>
              <wp:positionV relativeFrom="bottomMargin">
                <wp:align>top</wp:align>
              </wp:positionV>
              <wp:extent cx="1508760" cy="20214590"/>
              <wp:effectExtent l="0" t="0" r="0" b="0"/>
              <wp:wrapNone/>
              <wp:docPr id="6" name="Text Box 6"/>
              <wp:cNvGraphicFramePr/>
              <a:graphic xmlns:a="http://schemas.openxmlformats.org/drawingml/2006/main">
                <a:graphicData uri="http://schemas.microsoft.com/office/word/2010/wordprocessingShape">
                  <wps:wsp>
                    <wps:cNvSpPr txBox="1"/>
                    <wps:spPr>
                      <a:xfrm>
                        <a:off x="0" y="0"/>
                        <a:ext cx="1508760" cy="20214590"/>
                      </a:xfrm>
                      <a:prstGeom prst="rect">
                        <a:avLst/>
                      </a:prstGeom>
                      <a:noFill/>
                      <a:ln w="6350">
                        <a:noFill/>
                      </a:ln>
                      <a:effectLst/>
                    </wps:spPr>
                    <wps:txbx>
                      <w:txbxContent>
                        <w:p w14:paraId="45BD4303" w14:textId="6D522F1C" w:rsidR="004C4A3B" w:rsidRPr="00577C4C" w:rsidRDefault="004C4A3B">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1F7F54" w:rsidRPr="001F7F54">
                            <w:rPr>
                              <w:noProof/>
                              <w:color w:val="000000" w:themeColor="text1"/>
                              <w:sz w:val="22"/>
                              <w:szCs w:val="40"/>
                            </w:rPr>
                            <w:t>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F5D86C" id="Text Box 6" o:spid="_x0000_s1027" type="#_x0000_t202" style="position:absolute;margin-left:67.6pt;margin-top:0;width:118.8pt;height:1591.7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" filled="f" stroked="f" strokeweight=".5pt">
              <v:textbox style="mso-fit-shape-to-text:t">
                <w:txbxContent>
                  <w:p w14:paraId="45BD4303" w14:textId="6D522F1C" w:rsidR="004C4A3B" w:rsidRPr="00577C4C" w:rsidRDefault="004C4A3B">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1F7F54" w:rsidRPr="001F7F54">
                      <w:rPr>
                        <w:noProof/>
                        <w:color w:val="000000" w:themeColor="text1"/>
                        <w:sz w:val="22"/>
                        <w:szCs w:val="40"/>
                      </w:rPr>
                      <w:t>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83B540" w14:textId="77777777" w:rsidR="004C4A3B" w:rsidRPr="00577C4C" w:rsidRDefault="004C4A3B">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4825F672" wp14:editId="736C5A5D">
              <wp:simplePos x="0" y="0"/>
              <wp:positionH relativeFrom="margin">
                <wp:align>right</wp:align>
              </wp:positionH>
              <wp:positionV relativeFrom="bottomMargin">
                <wp:align>top</wp:align>
              </wp:positionV>
              <wp:extent cx="1508760" cy="2021459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20214590"/>
                      </a:xfrm>
                      <a:prstGeom prst="rect">
                        <a:avLst/>
                      </a:prstGeom>
                      <a:noFill/>
                      <a:ln w="6350">
                        <a:noFill/>
                      </a:ln>
                      <a:effectLst/>
                    </wps:spPr>
                    <wps:txbx>
                      <w:txbxContent>
                        <w:p w14:paraId="5F470B30" w14:textId="3892A008" w:rsidR="004C4A3B" w:rsidRPr="00577C4C" w:rsidRDefault="004C4A3B">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1F7F54" w:rsidRPr="001F7F54">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825F672" id="_x0000_t202" coordsize="21600,21600" o:spt="202" path="m,l,21600r21600,l21600,xe">
              <v:stroke joinstyle="miter"/>
              <v:path gradientshapeok="t" o:connecttype="rect"/>
            </v:shapetype>
            <v:shape id="Text Box 56" o:spid="_x0000_s1028" type="#_x0000_t202" style="position:absolute;margin-left:67.6pt;margin-top:0;width:118.8pt;height:1591.7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" filled="f" stroked="f" strokeweight=".5pt">
              <v:textbox style="mso-fit-shape-to-text:t">
                <w:txbxContent>
                  <w:p w14:paraId="5F470B30" w14:textId="3892A008" w:rsidR="004C4A3B" w:rsidRPr="00577C4C" w:rsidRDefault="004C4A3B">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1F7F54" w:rsidRPr="001F7F54">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C7C9F3" w14:textId="77777777" w:rsidR="003234B2" w:rsidRDefault="003234B2">
      <w:r>
        <w:separator/>
      </w:r>
    </w:p>
  </w:footnote>
  <w:footnote w:type="continuationSeparator" w:id="0">
    <w:p w14:paraId="41CC7002" w14:textId="77777777" w:rsidR="003234B2" w:rsidRDefault="003234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18044" w14:textId="77777777" w:rsidR="004C4A3B" w:rsidRPr="007E3148" w:rsidRDefault="004C4A3B" w:rsidP="005B3A0F">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D710A" w14:textId="77777777" w:rsidR="004C4A3B" w:rsidRPr="00A53000" w:rsidRDefault="004C4A3B" w:rsidP="005B3A0F">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2BBD9" w14:textId="77777777" w:rsidR="004C4A3B" w:rsidRDefault="004C4A3B" w:rsidP="005B3A0F">
    <w:pPr>
      <w:pStyle w:val="Kopfzeile"/>
    </w:pPr>
    <w:r w:rsidRPr="005A1D84">
      <w:rPr>
        <w:noProof/>
        <w:color w:val="A6A6A6" w:themeColor="background1" w:themeShade="A6"/>
        <w:lang w:val="de-DE" w:eastAsia="de-DE"/>
      </w:rPr>
      <w:drawing>
        <wp:inline distT="0" distB="0" distL="0" distR="0" wp14:anchorId="1ED391A8" wp14:editId="358794DA">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B5B0AF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nabel Chen Shen-Hsing (Prof)">
    <w15:presenceInfo w15:providerId="AD" w15:userId="S-1-5-21-32718380-923350327-2003004241-40474"/>
  </w15:person>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67C2"/>
    <w:rsid w:val="00034EA5"/>
    <w:rsid w:val="000524BC"/>
    <w:rsid w:val="00055EDD"/>
    <w:rsid w:val="0006291C"/>
    <w:rsid w:val="0009277A"/>
    <w:rsid w:val="000F4702"/>
    <w:rsid w:val="00151452"/>
    <w:rsid w:val="00194620"/>
    <w:rsid w:val="001F7F54"/>
    <w:rsid w:val="003234B2"/>
    <w:rsid w:val="003977F8"/>
    <w:rsid w:val="003D18B6"/>
    <w:rsid w:val="00423184"/>
    <w:rsid w:val="004C4A3B"/>
    <w:rsid w:val="004E29B3"/>
    <w:rsid w:val="00590D07"/>
    <w:rsid w:val="005A7763"/>
    <w:rsid w:val="005B3A0F"/>
    <w:rsid w:val="005C485B"/>
    <w:rsid w:val="00685D1C"/>
    <w:rsid w:val="006B1929"/>
    <w:rsid w:val="00725DAE"/>
    <w:rsid w:val="00784D58"/>
    <w:rsid w:val="008D6863"/>
    <w:rsid w:val="00944A13"/>
    <w:rsid w:val="00953B67"/>
    <w:rsid w:val="009E68F9"/>
    <w:rsid w:val="00A80A70"/>
    <w:rsid w:val="00A87971"/>
    <w:rsid w:val="00B047B2"/>
    <w:rsid w:val="00B86B75"/>
    <w:rsid w:val="00BC48D5"/>
    <w:rsid w:val="00BE0F8C"/>
    <w:rsid w:val="00BF5D4C"/>
    <w:rsid w:val="00BF5EB6"/>
    <w:rsid w:val="00C36279"/>
    <w:rsid w:val="00C72988"/>
    <w:rsid w:val="00CC7887"/>
    <w:rsid w:val="00E315A3"/>
    <w:rsid w:val="00F757F5"/>
    <w:rsid w:val="00FF3B31"/>
  </w:rsids>
  <m:mathPr>
    <m:mathFont m:val="Cambria Math"/>
    <m:brkBin m:val="before"/>
    <m:brkBinSub m:val="--"/>
    <m:smallFrac m:val="0"/>
    <m:dispDef m:val="0"/>
    <m:lMargin m:val="0"/>
    <m:rMargin m:val="0"/>
    <m:defJc m:val="centerGroup"/>
    <m:wrapRight/>
    <m:intLim m:val="subSup"/>
    <m:naryLim m:val="subSup"/>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8DE3BE"/>
  <w15:docId w15:val="{48CFC4C2-D262-4945-90FC-02238739F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PlainTable21">
    <w:name w:val="Plain Table 21"/>
    <w:basedOn w:val="NormaleTabelle"/>
    <w:uiPriority w:val="42"/>
    <w:rsid w:val="00725D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mc-stan.org/"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oi.org/10.1177/0956797611417632"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i.org/10.18637/jss.v076.i01"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038/d41586-019-00857-9" TargetMode="External"/><Relationship Id="rId20" Type="http://schemas.openxmlformats.org/officeDocument/2006/relationships/hyperlink" Target="https://www.R-project.org/" TargetMode="Externa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32"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hyperlink" Target="https://github.com/easystats/easystats/tree/master/publications/makowski_2019_bayesian"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doi.org/10.21105/joss.01541" TargetMode="External"/><Relationship Id="rId4" Type="http://schemas.openxmlformats.org/officeDocument/2006/relationships/webSettings" Target="webSettings.xml"/><Relationship Id="rId9" Type="http://schemas.openxmlformats.org/officeDocument/2006/relationships/hyperlink" Target="https://github.com/easystats/easystats/tree/master/publications/makowski_2019_bayesian/data" TargetMode="External"/><Relationship Id="rId14" Type="http://schemas.openxmlformats.org/officeDocument/2006/relationships/image" Target="media/image5.png"/><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7738</Words>
  <Characters>48751</Characters>
  <Application>Microsoft Office Word</Application>
  <DocSecurity>0</DocSecurity>
  <Lines>406</Lines>
  <Paragraphs>112</Paragraphs>
  <ScaleCrop>false</ScaleCrop>
  <HeadingPairs>
    <vt:vector size="2" baseType="variant">
      <vt:variant>
        <vt:lpstr>Title</vt:lpstr>
      </vt:variant>
      <vt:variant>
        <vt:i4>1</vt:i4>
      </vt:variant>
    </vt:vector>
  </HeadingPairs>
  <TitlesOfParts>
    <vt:vector size="1" baseType="lpstr">
      <vt:lpstr>Indices of Effect Existence and Significance in the Bayesian Framework</vt:lpstr>
    </vt:vector>
  </TitlesOfParts>
  <Company/>
  <LinksUpToDate>false</LinksUpToDate>
  <CharactersWithSpaces>56377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Annabel Chen Shen-Hsing (Prof)</dc:creator>
  <cp:keywords/>
  <cp:lastModifiedBy>Daniel Lüdecke</cp:lastModifiedBy>
  <cp:revision>8</cp:revision>
  <dcterms:created xsi:type="dcterms:W3CDTF">2019-09-01T10:59:00Z</dcterms:created>
  <dcterms:modified xsi:type="dcterms:W3CDTF">2019-09-02T14:05:00Z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