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ADE5A9" w14:textId="77777777" w:rsidR="00283BED" w:rsidRDefault="00647D5A">
      <w:pPr>
        <w:pStyle w:val="Titel"/>
      </w:pPr>
      <w:r>
        <w:t>Indices of Effect Existence and Significance in the Bayesian Framework</w:t>
      </w:r>
    </w:p>
    <w:p w14:paraId="445070AA" w14:textId="77777777" w:rsidR="00283BED" w:rsidRDefault="00647D5A">
      <w:pPr>
        <w:pStyle w:val="berschrift1"/>
      </w:pPr>
      <w:bookmarkStart w:id="0" w:name="abstract"/>
      <w:r>
        <w:t>Abstract</w:t>
      </w:r>
      <w:bookmarkEnd w:id="0"/>
    </w:p>
    <w:p w14:paraId="5CFF15A7" w14:textId="77777777" w:rsidR="00283BED" w:rsidRDefault="00647D5A">
      <w:r>
        <w:t xml:space="preserve">Bayesian methods gain increasing attention in psychological sciences. Advantages of Bayesian methods, as opposed to statistical routines from the frequentist framework, are the ability to derive probability statements for every quantity of interest or explicitly incorporate prior knowledge about parameters into the model. These issues are crucial in particular regarding the current debate about statistical significance. Bayesian methods are not necessarily the only remedy against the wrong conclusion that the absence of evidence (statistically non-significant results) do not imply the evidence of absence (“there is no true effect”). But there is an increasing agreement that the Bayesian statistical framework is a good way to go for psychological science to avoid such fallacies. Nevertheless, its flexible nature is its power and weakness, for there is no agreement about what indices should be computed or reported. This lack of a consensual index for the existence of an effect, such as the frequentist </w:t>
      </w:r>
      <w:r>
        <w:rPr>
          <w:i/>
        </w:rPr>
        <w:t>p</w:t>
      </w:r>
      <w:r>
        <w:t>-value, further contributes to the unnecessary opacity that many non-familiar readers perceive in Bayesian statistics. Thus, this study describes and compares several indices of effect existence, provide intuitive visual representation of the “behavior” of such indices in relationship with common sources of variance such as sample size and frequentist significance. The results contribute to the development of an intuitive understanding of the values that researchers report and allow to draw recommendations for Bayesian statistics description, critical for the standardization of scientific reporting.</w:t>
      </w:r>
    </w:p>
    <w:p w14:paraId="40EE9716" w14:textId="77777777" w:rsidR="00283BED" w:rsidRDefault="00647D5A">
      <w:pPr>
        <w:pStyle w:val="berschrift1"/>
      </w:pPr>
      <w:bookmarkStart w:id="1" w:name="introduction"/>
      <w:r>
        <w:t>Introduction</w:t>
      </w:r>
      <w:bookmarkEnd w:id="1"/>
    </w:p>
    <w:p w14:paraId="1C2704A8" w14:textId="77777777" w:rsidR="00283BED" w:rsidRDefault="00647D5A">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misuse and misinterpretation of p-values, so called ‘p-hacking’ (Simmons, Nelson, &amp; Simonsohn, 2011), ), has been shown to critically contribute to the reproducibility crisis of psychological science (Chambers, Feredoes, Muthukumaraswamy, &amp; Etchells, 2014; Szucs &amp; Ioannidis, 2016). Not only are </w:t>
      </w:r>
      <w:r>
        <w:rPr>
          <w:i/>
        </w:rPr>
        <w:t>p</w:t>
      </w:r>
      <w:r>
        <w:t>-values used to draw inappropriate inferences from noisy data. Even if used properly, effects will be drastically overestimated or the direction of effects gets wrong when researchers condition on statistical significance for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1FEA5675" w14:textId="77777777" w:rsidR="00283BED" w:rsidRDefault="00647D5A">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2004; Gardner &amp; Altman, 1986). This endurance might be informative on how such indices, and the </w:t>
      </w:r>
      <w:r>
        <w:lastRenderedPageBreak/>
        <w:t xml:space="preserve">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have severely rigidified, and meeting significance has become a goal unto itself rather than a tool for understanding the data (Cohen, 2016; Kirk, 1996). This is particularly problematic given that </w:t>
      </w:r>
      <w:r>
        <w:rPr>
          <w:i/>
        </w:rPr>
        <w:t>p</w:t>
      </w:r>
      <w:r>
        <w:t xml:space="preserve">-values can only be used to reject the null hypothesis, not to accept it as true (Wagenmakers, 2007). “For several generations, researchers have been warned that a statistically non-significant result does not ‘prove’ the null hypothesis (the hypothesis that there is no difference between groups or no effect of a treatment on some measured outcome)” (Amrhein, Greenland, &amp; McShane, 2019). </w:t>
      </w:r>
    </w:p>
    <w:p w14:paraId="7C038D88" w14:textId="77777777" w:rsidR="00283BED" w:rsidRDefault="00647D5A">
      <w:r>
        <w:t>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(as opposed to the obscure mathematical definition of the p-value that contributes to its common misinterpretation). Another improvement could be found in providing an intuitive (e.g., visual) understanding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2F59A21A" w14:textId="77777777" w:rsidR="00283BED" w:rsidRDefault="00647D5A">
      <w:r>
        <w:t xml:space="preserve">The Bayesian framework offers some alternative indices for the </w:t>
      </w:r>
      <w:r>
        <w:rPr>
          <w:i/>
        </w:rPr>
        <w:t>p</w:t>
      </w:r>
      <w:r>
        <w:t>-value.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the “true effect”, Bayesian methods compute the probability of different effects given the observed data, resulting in a distribution of possible values for the parameters, called the posterior distribution. The description of the posterior distribution allows to draw conclusions from Bayesian analyses. These results are also affected by prior knowledge, which purpose can be to regularize highly variable data in order to get parameters within a plausible range to avoid overestimation of effects.</w:t>
      </w:r>
    </w:p>
    <w:p w14:paraId="1CAC977D" w14:textId="77777777" w:rsidR="00283BED" w:rsidRDefault="00647D5A">
      <w:r>
        <w:t>Bayesian testing indices could be roughly grouped into three overlapping categories: Bayes factors, posterior indices and ROPE-based indices. Bayes factors are a family of indices of relative evidence of one model over another (</w:t>
      </w:r>
      <w:r>
        <w:rPr>
          <w:i/>
        </w:rPr>
        <w:t>e.g.</w:t>
      </w:r>
      <w:r>
        <w:t xml:space="preserve">, the null vs. the alternative hypothesis; Jeffreys,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Nonetheless, its use for parameters description in complex models is still a matter of debate (Heck, 2019; Wagenmakers, Lodewyckx, Kuriyal, &amp; Grasman, 2010), and its use is highly dependent on the specification of priors of both compared models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also means they are limited in the information that they provide. Importantly, Bayes factors and posterior indices are both the “natural, direct, and unavoidable consequence of Bayes’ rule” (Rouder, Haaf, &amp; Vandekerckhove, 2018, p. 106). Finally, ROPE-based indices are related to the redefinition of the null hypothesis from the classic point-null hypothesis to a range of values considered negligible, or too small to be of any practical relevance (the Region of Practical Equivalence - ROPE; Kruschke </w:t>
      </w:r>
      <w:r>
        <w:lastRenderedPageBreak/>
        <w:t>(2014); Lakens (2017); Lakens, Scheel, &amp; Isager (2018)), usually spread equally around 0 (</w:t>
      </w:r>
      <w:r>
        <w:rPr>
          <w:i/>
        </w:rPr>
        <w:t>e.g.</w:t>
      </w:r>
      <w:r>
        <w:t>, [-0.1; 0.1]). It is interesting to note that this perspective unites Bayesian indices with the focus on effect size (involving a discrete separation between at least two categories: negligible and non-negligible), which finds an echo in recent statistical recommendations (Ellis &amp; Steyn, 2003; Simonsohn, Nelson, &amp; Simmons, 2014; Sullivan &amp; Feinn, 2012).</w:t>
      </w:r>
    </w:p>
    <w:p w14:paraId="243C5A4C" w14:textId="77777777" w:rsidR="00283BED" w:rsidRDefault="00647D5A">
      <w:r>
        <w:t>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the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and noise.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 occurred in the used of p-values.</w:t>
      </w:r>
    </w:p>
    <w:p w14:paraId="3A60DED1" w14:textId="77777777" w:rsidR="00283BED" w:rsidRDefault="00647D5A">
      <w:r>
        <w:t xml:space="preserve">Thus, based on the simulation of multiple linear and logistic regressions (arguably some of the most widely used models in the psychological sciences), the present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3150BD29" w14:textId="77777777" w:rsidR="00283BED" w:rsidRDefault="00647D5A">
      <w:pPr>
        <w:pStyle w:val="berschrift1"/>
      </w:pPr>
      <w:bookmarkStart w:id="2" w:name="methods"/>
      <w:r>
        <w:t>Methods</w:t>
      </w:r>
      <w:bookmarkEnd w:id="2"/>
    </w:p>
    <w:p w14:paraId="0175A172" w14:textId="77777777" w:rsidR="00283BED" w:rsidRDefault="00647D5A">
      <w:pPr>
        <w:pStyle w:val="berschrift2"/>
      </w:pPr>
      <w:bookmarkStart w:id="3" w:name="data-simulation"/>
      <w:r>
        <w:t>Data Simulation</w:t>
      </w:r>
      <w:bookmarkEnd w:id="3"/>
    </w:p>
    <w:p w14:paraId="18BF33D6" w14:textId="77777777" w:rsidR="00283BED" w:rsidRDefault="00647D5A">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7A344CAA" w14:textId="77777777" w:rsidR="00283BED" w:rsidRDefault="00647D5A">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“true” effect</w:t>
      </w:r>
      <w:r>
        <w:t xml:space="preserve"> (original regression coefficient from which data is drawn prior to noise addition, 1 - presence of effect or 0 - absence of effect) and </w:t>
      </w:r>
      <w:r>
        <w:rPr>
          <w:i/>
        </w:rPr>
        <w:t>noise</w:t>
      </w:r>
      <w:r>
        <w:t xml:space="preserve"> (Gaussian noise applied to the predictor with SD uniformly spread between 0.666 and 6.66, with 1000 different values). We generated a dataset for each combination of these characteristics, resulting in a total of 36,000 (2 outcome types * 2 effects * 9 sample sizes * 1,000 noise variations) datasets. The code used for data generation is available on GitHub (</w:t>
      </w:r>
      <w:hyperlink r:id="rId7">
        <w:r>
          <w:rPr>
            <w:rStyle w:val="Hyperlink"/>
          </w:rPr>
          <w:t>https://github.com/easystats/easystats/tree/master/publications/makowski_2019_bayesian/data</w:t>
        </w:r>
      </w:hyperlink>
      <w:r>
        <w:t>). Please note that it takes usually several days/weeks for the generation to complete.</w:t>
      </w:r>
    </w:p>
    <w:p w14:paraId="436E1CBE" w14:textId="77777777" w:rsidR="00283BED" w:rsidRDefault="00647D5A">
      <w:pPr>
        <w:pStyle w:val="berschrift2"/>
      </w:pPr>
      <w:bookmarkStart w:id="4" w:name="indices"/>
      <w:r>
        <w:lastRenderedPageBreak/>
        <w:t>Indices</w:t>
      </w:r>
      <w:bookmarkEnd w:id="4"/>
    </w:p>
    <w:p w14:paraId="7251745F" w14:textId="77777777" w:rsidR="00283BED" w:rsidRDefault="00647D5A">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related to the effect of </w:t>
      </w:r>
      <w:r>
        <w:rPr>
          <w:i/>
        </w:rPr>
        <w:t>x</w:t>
      </w:r>
      <w:r>
        <w:t>.</w:t>
      </w:r>
    </w:p>
    <w:p w14:paraId="39EA4810" w14:textId="77777777" w:rsidR="00283BED" w:rsidRDefault="00647D5A">
      <w:pPr>
        <w:pStyle w:val="berschrift3"/>
      </w:pPr>
      <w:bookmarkStart w:id="5" w:name="frequentist-p-value"/>
      <w:r>
        <w:t xml:space="preserve">Frequentist </w:t>
      </w:r>
      <w:r>
        <w:rPr>
          <w:i/>
        </w:rPr>
        <w:t>p</w:t>
      </w:r>
      <w:r>
        <w:t>-value</w:t>
      </w:r>
      <w:bookmarkEnd w:id="5"/>
    </w:p>
    <w:p w14:paraId="6BDB68D9" w14:textId="77777777" w:rsidR="00283BED" w:rsidRDefault="00647D5A">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5B524145" w14:textId="77777777" w:rsidR="00283BED" w:rsidRDefault="00647D5A">
      <w:pPr>
        <w:pStyle w:val="berschrift3"/>
      </w:pPr>
      <w:bookmarkStart w:id="6" w:name="probability-of-direction-pd"/>
      <w:r>
        <w:t>Probability of Direction (</w:t>
      </w:r>
      <w:r>
        <w:rPr>
          <w:i/>
        </w:rPr>
        <w:t>pd</w:t>
      </w:r>
      <w:r>
        <w:t>)</w:t>
      </w:r>
      <w:bookmarkEnd w:id="6"/>
    </w:p>
    <w:p w14:paraId="7D9ED864" w14:textId="77777777" w:rsidR="00283BED" w:rsidRDefault="00647D5A">
      <w:r>
        <w:t>The Probability of Direction (</w:t>
      </w:r>
      <w:r>
        <w:rPr>
          <w:i/>
        </w:rPr>
        <w:t>pd</w:t>
      </w:r>
      <w:r>
        <w:t>)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51E07CD9" w14:textId="77777777" w:rsidR="00283BED" w:rsidRDefault="00647D5A">
      <w:pPr>
        <w:pStyle w:val="berschrift3"/>
      </w:pPr>
      <w:bookmarkStart w:id="7" w:name="map-based-p-value"/>
      <w:r>
        <w:t xml:space="preserve">MAP-based </w:t>
      </w:r>
      <w:r>
        <w:rPr>
          <w:i/>
        </w:rPr>
        <w:t>p</w:t>
      </w:r>
      <w:r>
        <w:t>-value</w:t>
      </w:r>
      <w:bookmarkEnd w:id="7"/>
    </w:p>
    <w:p w14:paraId="2C2268E0" w14:textId="77777777" w:rsidR="00283BED" w:rsidRDefault="00647D5A">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distributions.</w:t>
      </w:r>
    </w:p>
    <w:p w14:paraId="3F1E1D43" w14:textId="77777777" w:rsidR="00283BED" w:rsidRDefault="00647D5A">
      <w:pPr>
        <w:pStyle w:val="berschrift3"/>
      </w:pPr>
      <w:bookmarkStart w:id="8" w:name="rope-95"/>
      <w:r>
        <w:t>ROPE (95%)</w:t>
      </w:r>
      <w:bookmarkEnd w:id="8"/>
    </w:p>
    <w:p w14:paraId="01555C8D" w14:textId="77777777" w:rsidR="00283BED" w:rsidRDefault="00647D5A">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π/√(3)</m:t>
        </m:r>
      </m:oMath>
      <w:r>
        <w:t xml:space="preserve"> formula to convert log odds ratios to standardized differences; Cohen, 1988).</w:t>
      </w:r>
    </w:p>
    <w:p w14:paraId="42CC2C18" w14:textId="77777777" w:rsidR="00283BED" w:rsidRDefault="00647D5A">
      <w:pPr>
        <w:pStyle w:val="berschrift3"/>
      </w:pPr>
      <w:bookmarkStart w:id="9" w:name="rope-full"/>
      <w:r>
        <w:t>ROPE (full)</w:t>
      </w:r>
      <w:bookmarkEnd w:id="9"/>
    </w:p>
    <w:p w14:paraId="2DC46844" w14:textId="77777777" w:rsidR="00283BED" w:rsidRDefault="00647D5A">
      <w:r>
        <w:t xml:space="preserve">The </w:t>
      </w:r>
      <w:r>
        <w:rPr>
          <w:i/>
        </w:rPr>
        <w:t>ROPE (full)</w:t>
      </w:r>
      <w:r>
        <w:t xml:space="preserve"> is similar to </w:t>
      </w:r>
      <w:r>
        <w:rPr>
          <w:i/>
        </w:rPr>
        <w:t>ROPE (95%)</w:t>
      </w:r>
      <w:r>
        <w:t xml:space="preserve">, with the exception that refers to the percentage of the </w:t>
      </w:r>
      <w:r>
        <w:rPr>
          <w:i/>
        </w:rPr>
        <w:t>whole</w:t>
      </w:r>
      <w:r>
        <w:t xml:space="preserve"> posterior distribution that lies within the ROPE.</w:t>
      </w:r>
    </w:p>
    <w:p w14:paraId="62E0CBF2" w14:textId="77777777" w:rsidR="00283BED" w:rsidRDefault="00647D5A">
      <w:pPr>
        <w:pStyle w:val="berschrift3"/>
      </w:pPr>
      <w:bookmarkStart w:id="10" w:name="bayes-factor-vs.-0"/>
      <w:r>
        <w:t>Bayes factor (</w:t>
      </w:r>
      <w:r>
        <w:rPr>
          <w:i/>
        </w:rPr>
        <w:t>vs.</w:t>
      </w:r>
      <w:r>
        <w:t xml:space="preserve"> 0)</w:t>
      </w:r>
      <w:bookmarkEnd w:id="10"/>
    </w:p>
    <w:p w14:paraId="64FCFB8C" w14:textId="77777777" w:rsidR="00283BED" w:rsidRDefault="00647D5A">
      <w:r>
        <w:t>The Bayes Factor (</w:t>
      </w:r>
      <w:r>
        <w:rPr>
          <w:i/>
        </w:rPr>
        <w:t>BF</w:t>
      </w:r>
      <w:r>
        <w:t>) used here is based on prior and posterior distributions of a single parameter. In this context, the Bayes factor indicates the degree by which the mass of the posterior distribution has shifted further away from or closer to the null value(s), relative to the prior distribution, thus indicating if the null hypothesis has become less or more likely given the observed data. We created two indices corresponding to two definitions for the null. In the case of testing against a point null (0), a Savage-Dickey density ratio was computed, which is also an approximation of a Bayes factor comparing the marginal likelihoods of the model against a model in which the tested parameter has been restricted to the point null (Wagenmakers et al., 2010).</w:t>
      </w:r>
    </w:p>
    <w:p w14:paraId="584B14A2" w14:textId="77777777" w:rsidR="00283BED" w:rsidRDefault="00647D5A">
      <w:pPr>
        <w:pStyle w:val="berschrift3"/>
      </w:pPr>
      <w:bookmarkStart w:id="11" w:name="bayes-factor-vs.-rope"/>
      <w:r>
        <w:t>Bayes factor (</w:t>
      </w:r>
      <w:r>
        <w:rPr>
          <w:i/>
        </w:rPr>
        <w:t>vs.</w:t>
      </w:r>
      <w:r>
        <w:t xml:space="preserve"> ROPE)</w:t>
      </w:r>
      <w:bookmarkEnd w:id="11"/>
    </w:p>
    <w:p w14:paraId="53635E78" w14:textId="77777777" w:rsidR="00283BED" w:rsidRDefault="00647D5A">
      <w:r>
        <w:t xml:space="preserve">We also computed a </w:t>
      </w:r>
      <w:r>
        <w:rPr>
          <w:i/>
        </w:rPr>
        <w:t>BF</w:t>
      </w:r>
      <w:r>
        <w:t xml:space="preserve"> against the range of negligible values (defined here same as for the ROPE indices), by comparing the prior and posterior odds of the parameter falling within vs. outside the ROPE (see </w:t>
      </w:r>
      <w:r>
        <w:rPr>
          <w:i/>
        </w:rPr>
        <w:t>Non-overlapping Hypotheses</w:t>
      </w:r>
      <w:r>
        <w:t xml:space="preserve"> in Morey &amp; Rouder, 2011). The formal definition of the </w:t>
      </w:r>
      <w:r>
        <w:rPr>
          <w:i/>
        </w:rPr>
        <w:t xml:space="preserve">BF </w:t>
      </w:r>
      <w:r>
        <w:rPr>
          <w:i/>
        </w:rPr>
        <w:lastRenderedPageBreak/>
        <w:t>(vs. ROPE)</w:t>
      </w:r>
      <w:r>
        <w:t xml:space="preserve"> is the ratio between the odds of </w:t>
      </w:r>
      <w:r>
        <w:rPr>
          <w:i/>
        </w:rPr>
        <w:t>ROPE (full)</w:t>
      </w:r>
      <w:r>
        <w:t xml:space="preserve"> for the posterior distribution and the odds of </w:t>
      </w:r>
      <w:r>
        <w:rPr>
          <w:i/>
        </w:rPr>
        <w:t>ROPE (full)</w:t>
      </w:r>
      <w:r>
        <w:t xml:space="preserve"> for the prior distribution:</w:t>
      </w:r>
    </w:p>
    <w:p w14:paraId="262C16B5" w14:textId="77777777" w:rsidR="00283BED" w:rsidRDefault="00647D5A">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046FF3ED" w14:textId="77777777" w:rsidR="00283BED" w:rsidRDefault="00647D5A">
      <w:pPr>
        <w:pStyle w:val="berschrift2"/>
      </w:pPr>
      <w:bookmarkStart w:id="12" w:name="data-analysis"/>
      <w:r>
        <w:t>Data Analysis</w:t>
      </w:r>
      <w:bookmarkEnd w:id="12"/>
    </w:p>
    <w:p w14:paraId="55ED7A3A" w14:textId="77777777" w:rsidR="00283BED" w:rsidRDefault="00647D5A">
      <w:r>
        <w:t xml:space="preserve">The aim of this study is two-fold: 1) compare between Bayesian indices of effect existence and significance, 2) provide visual guides for an intuitive understanding of the numeric values in relation with a known frame of reference (the frequentist </w:t>
      </w:r>
      <w:r>
        <w:rPr>
          <w:i/>
        </w:rPr>
        <w:t>p</w:t>
      </w:r>
      <w:r>
        <w:t xml:space="preserve">-value). Thus, we will start by 1) presenting the relationship between these indices and main sources of variance, such as effect existence, sample size and noise. 2) Compare Bayesian indices with the frequentist </w:t>
      </w:r>
      <w:r>
        <w:rPr>
          <w:i/>
        </w:rPr>
        <w:t>p</w:t>
      </w:r>
      <w:r>
        <w:t>-value and its commonly used thresholds (.05, .01, .001). Finally, we will show the mutual relationship between 3 recommended candidates. Taken together, these results will help us to outline numeric guides to ease the reporting and interpretation of the indices.</w:t>
      </w:r>
    </w:p>
    <w:p w14:paraId="1276E694" w14:textId="77777777" w:rsidR="00283BED" w:rsidRDefault="00647D5A" w:rsidP="001C0902">
      <w:del w:id="13" w:author="Daniel Lüdecke" w:date="2019-08-16T13:22:00Z">
        <w:r w:rsidDel="001C0902">
          <w:delText>As the main goal of the paper is t</w:delText>
        </w:r>
      </w:del>
      <w:ins w:id="14" w:author="Daniel Lüdecke" w:date="2019-08-16T13:22:00Z">
        <w:r w:rsidR="001C0902">
          <w:t>T</w:t>
        </w:r>
      </w:ins>
      <w:r>
        <w:t xml:space="preserve">o provide an intuitive understanding of values, the main goal of data processing is to create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w:t>
      </w:r>
      <w:del w:id="15" w:author="Daniel Lüdecke" w:date="2019-08-16T13:23:00Z">
        <w:r w:rsidDel="001C0902">
          <w:delText xml:space="preserve">statistical </w:delText>
        </w:r>
      </w:del>
      <w:r>
        <w:t>regression</w:t>
      </w:r>
      <w:del w:id="16" w:author="Daniel Lüdecke" w:date="2019-08-16T13:34:00Z">
        <w:r w:rsidDel="00FD1087">
          <w:delText>s</w:delText>
        </w:r>
      </w:del>
      <w:r>
        <w:t xml:space="preserve"> </w:t>
      </w:r>
      <w:ins w:id="17" w:author="Daniel Lüdecke" w:date="2019-08-16T13:23:00Z">
        <w:r w:rsidR="001C0902">
          <w:t xml:space="preserve">models </w:t>
        </w:r>
      </w:ins>
      <w:r>
        <w:t xml:space="preserve">to assess the impact of sample size and noise, respectively. </w:t>
      </w:r>
      <w:commentRangeStart w:id="18"/>
      <w:ins w:id="19" w:author="Daniel Lüdecke" w:date="2019-08-16T13:24:00Z">
        <w:r w:rsidR="001C0902">
          <w:t xml:space="preserve">A </w:t>
        </w:r>
      </w:ins>
      <w:moveFromRangeStart w:id="20" w:author="Daniel Lüdecke" w:date="2019-08-16T13:24:00Z" w:name="move16854302"/>
      <w:moveFrom w:id="21" w:author="Daniel Lüdecke" w:date="2019-08-16T13:24:00Z">
        <w:r w:rsidDel="001C0902">
          <w:t xml:space="preserve">The models’ formulae were specified so that the models provide separate coefficients for the different indices types and for effect presence or absence. Finally, a </w:t>
        </w:r>
      </w:moveFrom>
      <w:moveFromRangeEnd w:id="20"/>
      <w:del w:id="22" w:author="Daniel Lüdecke" w:date="2019-08-16T13:24:00Z">
        <w:r w:rsidDel="001C0902">
          <w:delText>t</w:delText>
        </w:r>
      </w:del>
      <w:ins w:id="23" w:author="Daniel Lüdecke" w:date="2019-08-16T13:24:00Z">
        <w:r w:rsidR="001C0902">
          <w:t>t</w:t>
        </w:r>
      </w:ins>
      <w:r>
        <w:t xml:space="preserve">hird analysis was conducted to compare the predictive performance of logistic models fitted to classify the presence </w:t>
      </w:r>
      <w:r>
        <w:rPr>
          <w:i/>
        </w:rPr>
        <w:t>vs.</w:t>
      </w:r>
      <w:r>
        <w:t xml:space="preserve"> absence of effect with each index.</w:t>
      </w:r>
      <w:ins w:id="24" w:author="Daniel Lüdecke" w:date="2019-08-16T13:24:00Z">
        <w:r w:rsidR="001C0902" w:rsidRPr="001C0902">
          <w:t xml:space="preserve"> </w:t>
        </w:r>
      </w:ins>
      <w:commentRangeEnd w:id="18"/>
      <w:ins w:id="25" w:author="Daniel Lüdecke" w:date="2019-08-16T13:26:00Z">
        <w:r w:rsidR="001C0902">
          <w:rPr>
            <w:rStyle w:val="Kommentarzeichen"/>
          </w:rPr>
          <w:commentReference w:id="18"/>
        </w:r>
      </w:ins>
      <w:moveToRangeStart w:id="26" w:author="Daniel Lüdecke" w:date="2019-08-16T13:24:00Z" w:name="move16854302"/>
      <w:moveTo w:id="27" w:author="Daniel Lüdecke" w:date="2019-08-16T13:24:00Z">
        <w:del w:id="28" w:author="Daniel Lüdecke" w:date="2019-08-16T13:33:00Z">
          <w:r w:rsidR="001C0902" w:rsidDel="00FD1087">
            <w:delText xml:space="preserve">The models’ formulae were specified </w:delText>
          </w:r>
        </w:del>
        <w:del w:id="29" w:author="Daniel Lüdecke" w:date="2019-08-16T13:32:00Z">
          <w:r w:rsidR="001C0902" w:rsidDel="001C0902">
            <w:delText>so that the models provide separate coefficients</w:delText>
          </w:r>
        </w:del>
      </w:moveTo>
      <w:ins w:id="30" w:author="Daniel Lüdecke" w:date="2019-08-16T13:33:00Z">
        <w:r w:rsidR="00FD1087">
          <w:t xml:space="preserve">Marginal effects for the interaction of </w:t>
        </w:r>
        <w:r w:rsidR="00FD1087" w:rsidRPr="00FD1087">
          <w:t>outcome</w:t>
        </w:r>
        <w:r w:rsidR="00FD1087">
          <w:t xml:space="preserve"> </w:t>
        </w:r>
        <w:r w:rsidR="00FD1087" w:rsidRPr="00FD1087">
          <w:t>type</w:t>
        </w:r>
      </w:ins>
      <w:ins w:id="31" w:author="Daniel Lüdecke" w:date="2019-08-16T13:36:00Z">
        <w:r w:rsidR="00FD1087">
          <w:t xml:space="preserve"> and</w:t>
        </w:r>
      </w:ins>
      <w:ins w:id="32" w:author="Daniel Lüdecke" w:date="2019-08-16T13:33:00Z">
        <w:r w:rsidR="00FD1087">
          <w:t xml:space="preserve"> presence </w:t>
        </w:r>
      </w:ins>
      <w:ins w:id="33" w:author="Daniel Lüdecke" w:date="2019-08-16T13:34:00Z">
        <w:r w:rsidR="00FD1087">
          <w:t xml:space="preserve">or absence </w:t>
        </w:r>
      </w:ins>
      <w:ins w:id="34" w:author="Daniel Lüdecke" w:date="2019-08-16T13:33:00Z">
        <w:r w:rsidR="00FD1087">
          <w:t xml:space="preserve">of true </w:t>
        </w:r>
        <w:r w:rsidR="00FD1087" w:rsidRPr="00FD1087">
          <w:t>effect</w:t>
        </w:r>
        <w:r w:rsidR="00FD1087">
          <w:t xml:space="preserve"> </w:t>
        </w:r>
      </w:ins>
      <w:moveTo w:id="35" w:author="Daniel Lüdecke" w:date="2019-08-16T13:24:00Z">
        <w:del w:id="36" w:author="Daniel Lüdecke" w:date="2019-08-16T13:34:00Z">
          <w:r w:rsidR="001C0902" w:rsidDel="00FD1087">
            <w:delText xml:space="preserve"> </w:delText>
          </w:r>
        </w:del>
        <w:r w:rsidR="001C0902">
          <w:t>for the different indices</w:t>
        </w:r>
        <w:del w:id="37" w:author="Daniel Lüdecke" w:date="2019-08-16T13:34:00Z">
          <w:r w:rsidR="001C0902" w:rsidDel="00FD1087">
            <w:delText xml:space="preserve"> types and for effect presence or absence</w:delText>
          </w:r>
        </w:del>
      </w:moveTo>
      <w:ins w:id="38" w:author="Daniel Lüdecke" w:date="2019-08-16T13:34:00Z">
        <w:r w:rsidR="00FD1087">
          <w:t xml:space="preserve"> are reported</w:t>
        </w:r>
      </w:ins>
      <w:moveTo w:id="39" w:author="Daniel Lüdecke" w:date="2019-08-16T13:24:00Z">
        <w:r w:rsidR="001C0902">
          <w:t>.</w:t>
        </w:r>
        <w:del w:id="40" w:author="Daniel Lüdecke" w:date="2019-08-16T13:27:00Z">
          <w:r w:rsidR="001C0902" w:rsidDel="001C0902">
            <w:delText xml:space="preserve"> Finally, a</w:delText>
          </w:r>
        </w:del>
      </w:moveTo>
      <w:moveToRangeEnd w:id="26"/>
    </w:p>
    <w:p w14:paraId="767877A1" w14:textId="77777777" w:rsidR="00283BED" w:rsidRDefault="00647D5A">
      <w:commentRangeStart w:id="41"/>
      <w:r>
        <w:t xml:space="preserve">To ensure that any differences between the indices are not due to differences in their scale or differences in their bounds, we converted all indices to the same scale by normalizing the indices between 0 and 1 (note that BFs were ???) and reversing the </w:t>
      </w:r>
      <w:r>
        <w:rPr>
          <w:i/>
        </w:rPr>
        <w:t>p</w:t>
      </w:r>
      <w:r>
        <w:t xml:space="preserve">-values, the MAP-based </w:t>
      </w:r>
      <w:r>
        <w:rPr>
          <w:i/>
        </w:rPr>
        <w:t>p</w:t>
      </w:r>
      <w:r>
        <w:t>-values and the ROPE indices so that a higher value corresponds to stronger “significance”.</w:t>
      </w:r>
      <w:commentRangeEnd w:id="41"/>
      <w:r w:rsidR="00FD1087">
        <w:rPr>
          <w:rStyle w:val="Kommentarzeichen"/>
        </w:rPr>
        <w:commentReference w:id="41"/>
      </w:r>
    </w:p>
    <w:p w14:paraId="069260B7" w14:textId="77777777" w:rsidR="00283BED" w:rsidRDefault="00647D5A">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(normal distribution with mean 0 and SD 1) over the parameter were used for the models. The indices were calculated using the </w:t>
      </w:r>
      <w:r>
        <w:rPr>
          <w:i/>
        </w:rPr>
        <w:t>bayestestR</w:t>
      </w:r>
      <w:r>
        <w:t xml:space="preserve"> package (Makowski et al., 2019).</w:t>
      </w:r>
    </w:p>
    <w:p w14:paraId="3894FE75" w14:textId="77777777" w:rsidR="00283BED" w:rsidRDefault="00647D5A">
      <w:pPr>
        <w:pStyle w:val="berschrift1"/>
      </w:pPr>
      <w:bookmarkStart w:id="42" w:name="results"/>
      <w:r>
        <w:t>Results</w:t>
      </w:r>
      <w:bookmarkEnd w:id="42"/>
    </w:p>
    <w:p w14:paraId="46F2AE43" w14:textId="77777777" w:rsidR="00283BED" w:rsidRDefault="00647D5A">
      <w:pPr>
        <w:pStyle w:val="berschrift2"/>
      </w:pPr>
      <w:bookmarkStart w:id="43" w:name="impact-of-sample-size"/>
      <w:r>
        <w:t>Impact of Sample Size</w:t>
      </w:r>
      <w:bookmarkEnd w:id="43"/>
    </w:p>
    <w:p w14:paraId="67141F6C" w14:textId="77777777" w:rsidR="00283BED" w:rsidRDefault="00647D5A">
      <w:r>
        <w:rPr>
          <w:noProof/>
          <w:lang w:val="de-DE" w:eastAsia="de-DE"/>
        </w:rPr>
        <w:lastRenderedPageBreak/>
        <w:drawing>
          <wp:inline distT="0" distB="0" distL="0" distR="0" wp14:anchorId="7070100F" wp14:editId="1624FB93">
            <wp:extent cx="6197600" cy="8765177"/>
            <wp:effectExtent l="0" t="0" r="0" b="0"/>
            <wp:docPr id="1" name="Picture" descr="Figure 1. Impact of Sample Siz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10"/>
                    <a:stretch>
                      <a:fillRect/>
                    </a:stretch>
                  </pic:blipFill>
                  <pic:spPr bwMode="auto">
                    <a:xfrm>
                      <a:off x="0" y="0"/>
                      <a:ext cx="6197600" cy="8765177"/>
                    </a:xfrm>
                    <a:prstGeom prst="rect">
                      <a:avLst/>
                    </a:prstGeom>
                    <a:noFill/>
                    <a:ln w="9525">
                      <a:noFill/>
                      <a:headEnd/>
                      <a:tailEnd/>
                    </a:ln>
                  </pic:spPr>
                </pic:pic>
              </a:graphicData>
            </a:graphic>
          </wp:inline>
        </w:drawing>
      </w:r>
    </w:p>
    <w:p w14:paraId="0A065F55" w14:textId="7162ECEE" w:rsidR="00283BED" w:rsidRDefault="00647D5A">
      <w:pPr>
        <w:rPr>
          <w:ins w:id="44" w:author="Daniel Lüdecke" w:date="2019-08-16T13:46:00Z"/>
        </w:rPr>
      </w:pPr>
      <w:r>
        <w:lastRenderedPageBreak/>
        <w:t>Figure 1. Impact of Sample Size. Grey vertical lines for p-values and Bayes factors represent commonly used thresholds.</w:t>
      </w:r>
    </w:p>
    <w:p w14:paraId="7B285C52" w14:textId="5213925E" w:rsidR="00E96220" w:rsidRPr="007B758D" w:rsidRDefault="007B758D" w:rsidP="00E96220">
      <w:pPr>
        <w:rPr>
          <w:rPrChange w:id="45" w:author="Daniel Lüdecke" w:date="2019-08-16T13:54:00Z">
            <w:rPr/>
          </w:rPrChange>
        </w:rPr>
      </w:pPr>
      <w:ins w:id="46" w:author="Daniel Lüdecke" w:date="2019-08-16T13:56:00Z">
        <w:r>
          <w:t>Fig. 1 shows the sensi</w:t>
        </w:r>
      </w:ins>
      <w:ins w:id="47" w:author="Daniel Lüdecke" w:date="2019-08-16T13:57:00Z">
        <w:r>
          <w:t>ti</w:t>
        </w:r>
      </w:ins>
      <w:ins w:id="48" w:author="Daniel Lüdecke" w:date="2019-08-16T13:56:00Z">
        <w:r>
          <w:t xml:space="preserve">vity </w:t>
        </w:r>
      </w:ins>
      <w:ins w:id="49" w:author="Daniel Lüdecke" w:date="2019-08-16T13:57:00Z">
        <w:r>
          <w:t xml:space="preserve">to sample size for our indices. </w:t>
        </w:r>
      </w:ins>
      <w:bookmarkStart w:id="50" w:name="_GoBack"/>
      <w:bookmarkEnd w:id="50"/>
      <w:ins w:id="51" w:author="Daniel Lüdecke" w:date="2019-08-16T13:52:00Z">
        <w:r w:rsidR="00E96220">
          <w:rPr>
            <w:i/>
          </w:rPr>
          <w:t>p</w:t>
        </w:r>
        <w:r w:rsidR="00E96220">
          <w:t xml:space="preserve">-value, </w:t>
        </w:r>
        <w:proofErr w:type="spellStart"/>
        <w:r w:rsidR="00E96220">
          <w:rPr>
            <w:i/>
          </w:rPr>
          <w:t>pd</w:t>
        </w:r>
        <w:proofErr w:type="spellEnd"/>
        <w:r w:rsidR="00E96220">
          <w:t xml:space="preserve"> and the MAP-based </w:t>
        </w:r>
        <w:r w:rsidR="00E96220">
          <w:rPr>
            <w:i/>
          </w:rPr>
          <w:t>p</w:t>
        </w:r>
        <w:r w:rsidR="00E96220">
          <w:t>-value</w:t>
        </w:r>
        <w:r w:rsidR="00E96220">
          <w:t xml:space="preserve"> are sensitive to sample size only in case of presence of a true effect. When there is no effect, all three indices </w:t>
        </w:r>
      </w:ins>
      <w:ins w:id="52" w:author="Daniel Lüdecke" w:date="2019-08-16T13:53:00Z">
        <w:r w:rsidR="00E96220">
          <w:t>give similar results, independent from sample size.</w:t>
        </w:r>
        <w:r>
          <w:t xml:space="preserve"> The ROPE</w:t>
        </w:r>
      </w:ins>
      <w:ins w:id="53" w:author="Daniel Lüdecke" w:date="2019-08-16T13:54:00Z">
        <w:r>
          <w:t xml:space="preserve"> indices</w:t>
        </w:r>
      </w:ins>
      <w:ins w:id="54" w:author="Daniel Lüdecke" w:date="2019-08-16T13:53:00Z">
        <w:r>
          <w:t>, however, is sensitive to sample size when</w:t>
        </w:r>
      </w:ins>
      <w:ins w:id="55" w:author="Daniel Lüdecke" w:date="2019-08-16T13:54:00Z">
        <w:r>
          <w:t xml:space="preserve"> there is </w:t>
        </w:r>
        <w:r w:rsidRPr="007B758D">
          <w:rPr>
            <w:rPrChange w:id="56" w:author="Daniel Lüdecke" w:date="2019-08-16T13:54:00Z">
              <w:rPr>
                <w:i/>
              </w:rPr>
            </w:rPrChange>
          </w:rPr>
          <w:t>no</w:t>
        </w:r>
        <w:r>
          <w:t xml:space="preserve"> effect. If a true effect is present, </w:t>
        </w:r>
        <w:r>
          <w:t>ROPE indices</w:t>
        </w:r>
        <w:r>
          <w:t xml:space="preserve"> show consistent results across all sample sizes.</w:t>
        </w:r>
      </w:ins>
      <w:ins w:id="57" w:author="Daniel Lüdecke" w:date="2019-08-16T13:55:00Z">
        <w:r>
          <w:t xml:space="preserve"> BF are sensitive to sample size for both the presence and absence of true effects, i.e. </w:t>
        </w:r>
      </w:ins>
      <w:ins w:id="58" w:author="Daniel Lüdecke" w:date="2019-08-16T13:56:00Z">
        <w:r>
          <w:t>the accuracy of BF increases with the sample size.</w:t>
        </w:r>
      </w:ins>
    </w:p>
    <w:p w14:paraId="31840557" w14:textId="77777777" w:rsidR="00283BED" w:rsidDel="00147030" w:rsidRDefault="00647D5A">
      <w:pPr>
        <w:pStyle w:val="SourceCode"/>
        <w:rPr>
          <w:del w:id="59" w:author="Daniel Lüdecke" w:date="2019-08-16T12:09:00Z"/>
        </w:rPr>
      </w:pPr>
      <w:del w:id="60" w:author="Daniel Lüdecke" w:date="2019-08-16T12:09:00Z">
        <w:r w:rsidDel="00147030">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del>
    </w:p>
    <w:p w14:paraId="30CD9CB2" w14:textId="77777777" w:rsidR="00283BED" w:rsidRDefault="00647D5A">
      <w:pPr>
        <w:rPr>
          <w:ins w:id="61" w:author="Daniel Lüdecke" w:date="2019-08-16T12:08:00Z"/>
        </w:rPr>
      </w:pPr>
      <w:r>
        <w:t>Table 1. Sensitivity to sample size.</w:t>
      </w:r>
    </w:p>
    <w:tbl>
      <w:tblPr>
        <w:tblStyle w:val="Tabellenraster1"/>
        <w:tblW w:w="4639" w:type="pct"/>
        <w:tblCellMar>
          <w:top w:w="57" w:type="dxa"/>
          <w:left w:w="57" w:type="dxa"/>
          <w:bottom w:w="57" w:type="dxa"/>
          <w:right w:w="57" w:type="dxa"/>
        </w:tblCellMar>
        <w:tblLook w:val="04A0" w:firstRow="1" w:lastRow="0" w:firstColumn="1" w:lastColumn="0" w:noHBand="0" w:noVBand="1"/>
        <w:tblCaption w:val="Table 1. Sensitivity to sample size."/>
      </w:tblPr>
      <w:tblGrid>
        <w:gridCol w:w="1813"/>
        <w:gridCol w:w="1813"/>
        <w:gridCol w:w="1812"/>
        <w:gridCol w:w="1812"/>
        <w:gridCol w:w="1812"/>
      </w:tblGrid>
      <w:tr w:rsidR="00147030" w14:paraId="7DF3CDCB" w14:textId="77777777" w:rsidTr="00147030">
        <w:trPr>
          <w:ins w:id="62" w:author="Daniel Lüdecke" w:date="2019-08-16T12:08:00Z"/>
        </w:trPr>
        <w:tc>
          <w:tcPr>
            <w:tcW w:w="1000" w:type="pct"/>
          </w:tcPr>
          <w:p w14:paraId="5B011415" w14:textId="77777777" w:rsidR="00147030" w:rsidRDefault="00147030" w:rsidP="00F27557">
            <w:pPr>
              <w:spacing w:before="0" w:after="0"/>
              <w:rPr>
                <w:ins w:id="63" w:author="Daniel Lüdecke" w:date="2019-08-16T12:08:00Z"/>
              </w:rPr>
            </w:pPr>
          </w:p>
        </w:tc>
        <w:tc>
          <w:tcPr>
            <w:tcW w:w="2000" w:type="pct"/>
            <w:gridSpan w:val="2"/>
          </w:tcPr>
          <w:p w14:paraId="536C450A" w14:textId="77777777" w:rsidR="00147030" w:rsidRPr="00147030" w:rsidRDefault="00147030" w:rsidP="00F27557">
            <w:pPr>
              <w:spacing w:before="0" w:after="0"/>
              <w:jc w:val="center"/>
              <w:rPr>
                <w:ins w:id="64" w:author="Daniel Lüdecke" w:date="2019-08-16T12:08:00Z"/>
                <w:lang w:val="en-GB"/>
                <w:rPrChange w:id="65" w:author="Daniel Lüdecke" w:date="2019-08-16T12:08:00Z">
                  <w:rPr>
                    <w:ins w:id="66" w:author="Daniel Lüdecke" w:date="2019-08-16T12:08:00Z"/>
                  </w:rPr>
                </w:rPrChange>
              </w:rPr>
            </w:pPr>
            <w:ins w:id="67" w:author="Daniel Lüdecke" w:date="2019-08-16T12:08:00Z">
              <w:r w:rsidRPr="00147030">
                <w:rPr>
                  <w:lang w:val="en-GB"/>
                  <w:rPrChange w:id="68" w:author="Daniel Lüdecke" w:date="2019-08-16T12:08:00Z">
                    <w:rPr/>
                  </w:rPrChange>
                </w:rPr>
                <w:t>Linear Models</w:t>
              </w:r>
            </w:ins>
          </w:p>
        </w:tc>
        <w:tc>
          <w:tcPr>
            <w:tcW w:w="2000" w:type="pct"/>
            <w:gridSpan w:val="2"/>
          </w:tcPr>
          <w:p w14:paraId="7BA1818C" w14:textId="77777777" w:rsidR="00147030" w:rsidRPr="00147030" w:rsidRDefault="00147030" w:rsidP="00F27557">
            <w:pPr>
              <w:spacing w:before="0" w:after="0"/>
              <w:jc w:val="center"/>
              <w:rPr>
                <w:ins w:id="69" w:author="Daniel Lüdecke" w:date="2019-08-16T12:08:00Z"/>
                <w:lang w:val="en-GB"/>
                <w:rPrChange w:id="70" w:author="Daniel Lüdecke" w:date="2019-08-16T12:08:00Z">
                  <w:rPr>
                    <w:ins w:id="71" w:author="Daniel Lüdecke" w:date="2019-08-16T12:08:00Z"/>
                  </w:rPr>
                </w:rPrChange>
              </w:rPr>
            </w:pPr>
            <w:ins w:id="72" w:author="Daniel Lüdecke" w:date="2019-08-16T12:08:00Z">
              <w:r w:rsidRPr="00147030">
                <w:rPr>
                  <w:lang w:val="en-GB"/>
                  <w:rPrChange w:id="73" w:author="Daniel Lüdecke" w:date="2019-08-16T12:08:00Z">
                    <w:rPr/>
                  </w:rPrChange>
                </w:rPr>
                <w:t>Logistic Models</w:t>
              </w:r>
            </w:ins>
          </w:p>
        </w:tc>
      </w:tr>
      <w:tr w:rsidR="00147030" w14:paraId="51D2A9D5" w14:textId="77777777" w:rsidTr="00147030">
        <w:trPr>
          <w:ins w:id="74" w:author="Daniel Lüdecke" w:date="2019-08-16T12:08:00Z"/>
        </w:trPr>
        <w:tc>
          <w:tcPr>
            <w:tcW w:w="1000" w:type="pct"/>
          </w:tcPr>
          <w:p w14:paraId="0D2AE15B" w14:textId="77777777" w:rsidR="00147030" w:rsidRDefault="00147030" w:rsidP="00147030">
            <w:pPr>
              <w:spacing w:before="0" w:after="0"/>
              <w:rPr>
                <w:ins w:id="75" w:author="Daniel Lüdecke" w:date="2019-08-16T12:08:00Z"/>
              </w:rPr>
            </w:pPr>
            <w:ins w:id="76" w:author="Daniel Lüdecke" w:date="2019-08-16T12:08:00Z">
              <w:r>
                <w:t>Index</w:t>
              </w:r>
            </w:ins>
          </w:p>
        </w:tc>
        <w:tc>
          <w:tcPr>
            <w:tcW w:w="1000" w:type="pct"/>
          </w:tcPr>
          <w:p w14:paraId="4114163B" w14:textId="77777777" w:rsidR="00147030" w:rsidRDefault="00147030" w:rsidP="00147030">
            <w:pPr>
              <w:spacing w:before="0" w:after="0"/>
              <w:jc w:val="center"/>
              <w:rPr>
                <w:ins w:id="77" w:author="Daniel Lüdecke" w:date="2019-08-16T12:08:00Z"/>
              </w:rPr>
            </w:pPr>
            <w:ins w:id="78" w:author="Daniel Lüdecke" w:date="2019-08-16T12:08:00Z">
              <w:r>
                <w:t>Presence</w:t>
              </w:r>
            </w:ins>
            <w:ins w:id="79" w:author="Daniel Lüdecke" w:date="2019-08-16T12:10:00Z">
              <w:r>
                <w:t xml:space="preserve"> </w:t>
              </w:r>
              <w:proofErr w:type="spellStart"/>
              <w:r>
                <w:t>of</w:t>
              </w:r>
              <w:proofErr w:type="spellEnd"/>
              <w:r>
                <w:t xml:space="preserve"> </w:t>
              </w:r>
            </w:ins>
            <w:proofErr w:type="spellStart"/>
            <w:ins w:id="80" w:author="Daniel Lüdecke" w:date="2019-08-16T12:14:00Z">
              <w:r>
                <w:t>true</w:t>
              </w:r>
              <w:proofErr w:type="spellEnd"/>
              <w:r>
                <w:t xml:space="preserve"> </w:t>
              </w:r>
            </w:ins>
            <w:proofErr w:type="spellStart"/>
            <w:ins w:id="81" w:author="Daniel Lüdecke" w:date="2019-08-16T12:10:00Z">
              <w:r>
                <w:t>effect</w:t>
              </w:r>
            </w:ins>
            <w:proofErr w:type="spellEnd"/>
          </w:p>
        </w:tc>
        <w:tc>
          <w:tcPr>
            <w:tcW w:w="1000" w:type="pct"/>
          </w:tcPr>
          <w:p w14:paraId="3AA5BBC9" w14:textId="77777777" w:rsidR="00147030" w:rsidRDefault="00147030" w:rsidP="00147030">
            <w:pPr>
              <w:spacing w:before="0" w:after="0"/>
              <w:jc w:val="center"/>
              <w:rPr>
                <w:ins w:id="82" w:author="Daniel Lüdecke" w:date="2019-08-16T12:08:00Z"/>
              </w:rPr>
            </w:pPr>
            <w:ins w:id="83" w:author="Daniel Lüdecke" w:date="2019-08-16T12:08:00Z">
              <w:r>
                <w:t>Absence</w:t>
              </w:r>
            </w:ins>
            <w:ins w:id="84" w:author="Daniel Lüdecke" w:date="2019-08-16T12:10:00Z">
              <w:r>
                <w:t xml:space="preserve"> </w:t>
              </w:r>
              <w:proofErr w:type="spellStart"/>
              <w:r>
                <w:t>of</w:t>
              </w:r>
              <w:proofErr w:type="spellEnd"/>
              <w:r>
                <w:t xml:space="preserve"> </w:t>
              </w:r>
            </w:ins>
            <w:proofErr w:type="spellStart"/>
            <w:ins w:id="85" w:author="Daniel Lüdecke" w:date="2019-08-16T12:14:00Z">
              <w:r>
                <w:t>true</w:t>
              </w:r>
              <w:proofErr w:type="spellEnd"/>
              <w:r>
                <w:t xml:space="preserve"> </w:t>
              </w:r>
            </w:ins>
            <w:proofErr w:type="spellStart"/>
            <w:ins w:id="86" w:author="Daniel Lüdecke" w:date="2019-08-16T12:10:00Z">
              <w:r>
                <w:t>effect</w:t>
              </w:r>
            </w:ins>
            <w:proofErr w:type="spellEnd"/>
          </w:p>
        </w:tc>
        <w:tc>
          <w:tcPr>
            <w:tcW w:w="1000" w:type="pct"/>
          </w:tcPr>
          <w:p w14:paraId="0321EC82" w14:textId="77777777" w:rsidR="00147030" w:rsidRDefault="00147030" w:rsidP="00147030">
            <w:pPr>
              <w:spacing w:before="0" w:after="0"/>
              <w:jc w:val="center"/>
              <w:rPr>
                <w:ins w:id="87" w:author="Daniel Lüdecke" w:date="2019-08-16T12:08:00Z"/>
              </w:rPr>
            </w:pPr>
            <w:ins w:id="88" w:author="Daniel Lüdecke" w:date="2019-08-16T12:10:00Z">
              <w:r>
                <w:t xml:space="preserve">Presence </w:t>
              </w:r>
              <w:proofErr w:type="spellStart"/>
              <w:r>
                <w:t>of</w:t>
              </w:r>
              <w:proofErr w:type="spellEnd"/>
              <w:r>
                <w:t xml:space="preserve"> </w:t>
              </w:r>
            </w:ins>
            <w:proofErr w:type="spellStart"/>
            <w:ins w:id="89" w:author="Daniel Lüdecke" w:date="2019-08-16T12:15:00Z">
              <w:r>
                <w:t>true</w:t>
              </w:r>
              <w:proofErr w:type="spellEnd"/>
              <w:r>
                <w:t xml:space="preserve"> </w:t>
              </w:r>
            </w:ins>
            <w:proofErr w:type="spellStart"/>
            <w:ins w:id="90" w:author="Daniel Lüdecke" w:date="2019-08-16T12:10:00Z">
              <w:r>
                <w:t>effect</w:t>
              </w:r>
            </w:ins>
            <w:proofErr w:type="spellEnd"/>
          </w:p>
        </w:tc>
        <w:tc>
          <w:tcPr>
            <w:tcW w:w="1000" w:type="pct"/>
          </w:tcPr>
          <w:p w14:paraId="477AEC93" w14:textId="77777777" w:rsidR="00147030" w:rsidRDefault="00147030" w:rsidP="00147030">
            <w:pPr>
              <w:spacing w:before="0" w:after="0"/>
              <w:jc w:val="center"/>
              <w:rPr>
                <w:ins w:id="91" w:author="Daniel Lüdecke" w:date="2019-08-16T12:08:00Z"/>
              </w:rPr>
            </w:pPr>
            <w:ins w:id="92" w:author="Daniel Lüdecke" w:date="2019-08-16T12:10:00Z">
              <w:r>
                <w:t xml:space="preserve">Absence </w:t>
              </w:r>
              <w:proofErr w:type="spellStart"/>
              <w:r>
                <w:t>of</w:t>
              </w:r>
              <w:proofErr w:type="spellEnd"/>
              <w:r>
                <w:t xml:space="preserve"> </w:t>
              </w:r>
            </w:ins>
            <w:proofErr w:type="spellStart"/>
            <w:ins w:id="93" w:author="Daniel Lüdecke" w:date="2019-08-16T12:15:00Z">
              <w:r>
                <w:t>true</w:t>
              </w:r>
              <w:proofErr w:type="spellEnd"/>
              <w:r>
                <w:t xml:space="preserve"> </w:t>
              </w:r>
            </w:ins>
            <w:proofErr w:type="spellStart"/>
            <w:ins w:id="94" w:author="Daniel Lüdecke" w:date="2019-08-16T12:10:00Z">
              <w:r>
                <w:t>effect</w:t>
              </w:r>
            </w:ins>
            <w:proofErr w:type="spellEnd"/>
          </w:p>
        </w:tc>
      </w:tr>
      <w:tr w:rsidR="00147030" w14:paraId="68E3836A" w14:textId="77777777" w:rsidTr="00147030">
        <w:trPr>
          <w:ins w:id="95" w:author="Daniel Lüdecke" w:date="2019-08-16T12:08:00Z"/>
        </w:trPr>
        <w:tc>
          <w:tcPr>
            <w:tcW w:w="1000" w:type="pct"/>
          </w:tcPr>
          <w:p w14:paraId="19CA2679" w14:textId="77777777" w:rsidR="00147030" w:rsidRDefault="00147030" w:rsidP="00F27557">
            <w:pPr>
              <w:spacing w:before="0" w:after="0"/>
              <w:rPr>
                <w:ins w:id="96" w:author="Daniel Lüdecke" w:date="2019-08-16T12:08:00Z"/>
              </w:rPr>
            </w:pPr>
            <w:ins w:id="97" w:author="Daniel Lüdecke" w:date="2019-08-16T12:08:00Z">
              <w:r>
                <w:t>p-</w:t>
              </w:r>
              <w:proofErr w:type="spellStart"/>
              <w:r>
                <w:t>value</w:t>
              </w:r>
              <w:proofErr w:type="spellEnd"/>
            </w:ins>
          </w:p>
        </w:tc>
        <w:tc>
          <w:tcPr>
            <w:tcW w:w="1000" w:type="pct"/>
          </w:tcPr>
          <w:p w14:paraId="7B32BE7B" w14:textId="77777777" w:rsidR="00147030" w:rsidRDefault="00147030" w:rsidP="00F27557">
            <w:pPr>
              <w:spacing w:before="0" w:after="0"/>
              <w:jc w:val="center"/>
              <w:rPr>
                <w:ins w:id="98" w:author="Daniel Lüdecke" w:date="2019-08-16T12:08:00Z"/>
              </w:rPr>
            </w:pPr>
            <w:ins w:id="99" w:author="Daniel Lüdecke" w:date="2019-08-16T12:08:00Z">
              <w:r>
                <w:t>0.166</w:t>
              </w:r>
            </w:ins>
          </w:p>
        </w:tc>
        <w:tc>
          <w:tcPr>
            <w:tcW w:w="1000" w:type="pct"/>
          </w:tcPr>
          <w:p w14:paraId="64C25C4F" w14:textId="77777777" w:rsidR="00147030" w:rsidRDefault="00147030" w:rsidP="00F27557">
            <w:pPr>
              <w:spacing w:before="0" w:after="0"/>
              <w:jc w:val="center"/>
              <w:rPr>
                <w:ins w:id="100" w:author="Daniel Lüdecke" w:date="2019-08-16T12:08:00Z"/>
              </w:rPr>
            </w:pPr>
            <w:ins w:id="101" w:author="Daniel Lüdecke" w:date="2019-08-16T12:08:00Z">
              <w:r>
                <w:t>0.008</w:t>
              </w:r>
            </w:ins>
          </w:p>
        </w:tc>
        <w:tc>
          <w:tcPr>
            <w:tcW w:w="1000" w:type="pct"/>
          </w:tcPr>
          <w:p w14:paraId="0F5C24A2" w14:textId="77777777" w:rsidR="00147030" w:rsidRDefault="00147030" w:rsidP="00F27557">
            <w:pPr>
              <w:spacing w:before="0" w:after="0"/>
              <w:jc w:val="center"/>
              <w:rPr>
                <w:ins w:id="102" w:author="Daniel Lüdecke" w:date="2019-08-16T12:08:00Z"/>
              </w:rPr>
            </w:pPr>
            <w:ins w:id="103" w:author="Daniel Lüdecke" w:date="2019-08-16T12:08:00Z">
              <w:r>
                <w:t>0.157</w:t>
              </w:r>
            </w:ins>
          </w:p>
        </w:tc>
        <w:tc>
          <w:tcPr>
            <w:tcW w:w="1000" w:type="pct"/>
          </w:tcPr>
          <w:p w14:paraId="5CF61DD6" w14:textId="77777777" w:rsidR="00147030" w:rsidRDefault="00147030" w:rsidP="00F27557">
            <w:pPr>
              <w:spacing w:before="0" w:after="0"/>
              <w:jc w:val="center"/>
              <w:rPr>
                <w:ins w:id="104" w:author="Daniel Lüdecke" w:date="2019-08-16T12:08:00Z"/>
              </w:rPr>
            </w:pPr>
            <w:ins w:id="105" w:author="Daniel Lüdecke" w:date="2019-08-16T12:08:00Z">
              <w:r>
                <w:t>0.020</w:t>
              </w:r>
            </w:ins>
          </w:p>
        </w:tc>
      </w:tr>
      <w:tr w:rsidR="00147030" w14:paraId="3B846995" w14:textId="77777777" w:rsidTr="00147030">
        <w:trPr>
          <w:ins w:id="106" w:author="Daniel Lüdecke" w:date="2019-08-16T12:08:00Z"/>
        </w:trPr>
        <w:tc>
          <w:tcPr>
            <w:tcW w:w="1000" w:type="pct"/>
          </w:tcPr>
          <w:p w14:paraId="7B357031" w14:textId="77777777" w:rsidR="00147030" w:rsidRDefault="00147030" w:rsidP="00F27557">
            <w:pPr>
              <w:spacing w:before="0" w:after="0"/>
              <w:rPr>
                <w:ins w:id="107" w:author="Daniel Lüdecke" w:date="2019-08-16T12:08:00Z"/>
              </w:rPr>
            </w:pPr>
            <w:ins w:id="108" w:author="Daniel Lüdecke" w:date="2019-08-16T12:08:00Z">
              <w:r>
                <w:t>p-</w:t>
              </w:r>
              <w:proofErr w:type="spellStart"/>
              <w:r>
                <w:t>direction</w:t>
              </w:r>
              <w:proofErr w:type="spellEnd"/>
            </w:ins>
          </w:p>
        </w:tc>
        <w:tc>
          <w:tcPr>
            <w:tcW w:w="1000" w:type="pct"/>
          </w:tcPr>
          <w:p w14:paraId="4C1DFD37" w14:textId="77777777" w:rsidR="00147030" w:rsidRDefault="00147030" w:rsidP="00F27557">
            <w:pPr>
              <w:spacing w:before="0" w:after="0"/>
              <w:jc w:val="center"/>
              <w:rPr>
                <w:ins w:id="109" w:author="Daniel Lüdecke" w:date="2019-08-16T12:08:00Z"/>
              </w:rPr>
            </w:pPr>
            <w:ins w:id="110" w:author="Daniel Lüdecke" w:date="2019-08-16T12:08:00Z">
              <w:r>
                <w:t>0.171</w:t>
              </w:r>
            </w:ins>
          </w:p>
        </w:tc>
        <w:tc>
          <w:tcPr>
            <w:tcW w:w="1000" w:type="pct"/>
          </w:tcPr>
          <w:p w14:paraId="3587F2BC" w14:textId="77777777" w:rsidR="00147030" w:rsidRDefault="00147030" w:rsidP="00F27557">
            <w:pPr>
              <w:spacing w:before="0" w:after="0"/>
              <w:jc w:val="center"/>
              <w:rPr>
                <w:ins w:id="111" w:author="Daniel Lüdecke" w:date="2019-08-16T12:08:00Z"/>
              </w:rPr>
            </w:pPr>
            <w:ins w:id="112" w:author="Daniel Lüdecke" w:date="2019-08-16T12:08:00Z">
              <w:r>
                <w:t>0.013</w:t>
              </w:r>
            </w:ins>
          </w:p>
        </w:tc>
        <w:tc>
          <w:tcPr>
            <w:tcW w:w="1000" w:type="pct"/>
          </w:tcPr>
          <w:p w14:paraId="3B77E246" w14:textId="77777777" w:rsidR="00147030" w:rsidRDefault="00147030" w:rsidP="00F27557">
            <w:pPr>
              <w:spacing w:before="0" w:after="0"/>
              <w:jc w:val="center"/>
              <w:rPr>
                <w:ins w:id="113" w:author="Daniel Lüdecke" w:date="2019-08-16T12:08:00Z"/>
              </w:rPr>
            </w:pPr>
            <w:ins w:id="114" w:author="Daniel Lüdecke" w:date="2019-08-16T12:08:00Z">
              <w:r>
                <w:t>0.154</w:t>
              </w:r>
            </w:ins>
          </w:p>
        </w:tc>
        <w:tc>
          <w:tcPr>
            <w:tcW w:w="1000" w:type="pct"/>
          </w:tcPr>
          <w:p w14:paraId="01307851" w14:textId="77777777" w:rsidR="00147030" w:rsidRDefault="00147030" w:rsidP="00F27557">
            <w:pPr>
              <w:spacing w:before="0" w:after="0"/>
              <w:jc w:val="center"/>
              <w:rPr>
                <w:ins w:id="115" w:author="Daniel Lüdecke" w:date="2019-08-16T12:08:00Z"/>
              </w:rPr>
            </w:pPr>
            <w:ins w:id="116" w:author="Daniel Lüdecke" w:date="2019-08-16T12:08:00Z">
              <w:r>
                <w:t>0.024</w:t>
              </w:r>
            </w:ins>
          </w:p>
        </w:tc>
      </w:tr>
      <w:tr w:rsidR="00147030" w14:paraId="1EB27198" w14:textId="77777777" w:rsidTr="00147030">
        <w:trPr>
          <w:ins w:id="117" w:author="Daniel Lüdecke" w:date="2019-08-16T12:08:00Z"/>
        </w:trPr>
        <w:tc>
          <w:tcPr>
            <w:tcW w:w="1000" w:type="pct"/>
          </w:tcPr>
          <w:p w14:paraId="61D34EC5" w14:textId="77777777" w:rsidR="00147030" w:rsidRDefault="00147030" w:rsidP="00F27557">
            <w:pPr>
              <w:spacing w:before="0" w:after="0"/>
              <w:rPr>
                <w:ins w:id="118" w:author="Daniel Lüdecke" w:date="2019-08-16T12:08:00Z"/>
              </w:rPr>
            </w:pPr>
            <w:ins w:id="119" w:author="Daniel Lüdecke" w:date="2019-08-16T12:08:00Z">
              <w:r>
                <w:t>p-MAP</w:t>
              </w:r>
            </w:ins>
          </w:p>
        </w:tc>
        <w:tc>
          <w:tcPr>
            <w:tcW w:w="1000" w:type="pct"/>
          </w:tcPr>
          <w:p w14:paraId="0281D87A" w14:textId="77777777" w:rsidR="00147030" w:rsidRDefault="00147030" w:rsidP="00F27557">
            <w:pPr>
              <w:spacing w:before="0" w:after="0"/>
              <w:jc w:val="center"/>
              <w:rPr>
                <w:ins w:id="120" w:author="Daniel Lüdecke" w:date="2019-08-16T12:08:00Z"/>
              </w:rPr>
            </w:pPr>
            <w:ins w:id="121" w:author="Daniel Lüdecke" w:date="2019-08-16T12:08:00Z">
              <w:r>
                <w:t>0.239</w:t>
              </w:r>
            </w:ins>
          </w:p>
        </w:tc>
        <w:tc>
          <w:tcPr>
            <w:tcW w:w="1000" w:type="pct"/>
          </w:tcPr>
          <w:p w14:paraId="4A5A6BEE" w14:textId="77777777" w:rsidR="00147030" w:rsidRDefault="00147030" w:rsidP="00F27557">
            <w:pPr>
              <w:spacing w:before="0" w:after="0"/>
              <w:jc w:val="center"/>
              <w:rPr>
                <w:ins w:id="122" w:author="Daniel Lüdecke" w:date="2019-08-16T12:08:00Z"/>
              </w:rPr>
            </w:pPr>
            <w:ins w:id="123" w:author="Daniel Lüdecke" w:date="2019-08-16T12:08:00Z">
              <w:r>
                <w:t>0.002</w:t>
              </w:r>
            </w:ins>
          </w:p>
        </w:tc>
        <w:tc>
          <w:tcPr>
            <w:tcW w:w="1000" w:type="pct"/>
          </w:tcPr>
          <w:p w14:paraId="09EB585E" w14:textId="77777777" w:rsidR="00147030" w:rsidRDefault="00147030" w:rsidP="00F27557">
            <w:pPr>
              <w:spacing w:before="0" w:after="0"/>
              <w:jc w:val="center"/>
              <w:rPr>
                <w:ins w:id="124" w:author="Daniel Lüdecke" w:date="2019-08-16T12:08:00Z"/>
              </w:rPr>
            </w:pPr>
            <w:ins w:id="125" w:author="Daniel Lüdecke" w:date="2019-08-16T12:08:00Z">
              <w:r>
                <w:t>0.238</w:t>
              </w:r>
            </w:ins>
          </w:p>
        </w:tc>
        <w:tc>
          <w:tcPr>
            <w:tcW w:w="1000" w:type="pct"/>
          </w:tcPr>
          <w:p w14:paraId="24A9BC88" w14:textId="77777777" w:rsidR="00147030" w:rsidRDefault="00147030" w:rsidP="00F27557">
            <w:pPr>
              <w:spacing w:before="0" w:after="0"/>
              <w:jc w:val="center"/>
              <w:rPr>
                <w:ins w:id="126" w:author="Daniel Lüdecke" w:date="2019-08-16T12:08:00Z"/>
              </w:rPr>
            </w:pPr>
            <w:ins w:id="127" w:author="Daniel Lüdecke" w:date="2019-08-16T12:08:00Z">
              <w:r>
                <w:t>0.032</w:t>
              </w:r>
            </w:ins>
          </w:p>
        </w:tc>
      </w:tr>
      <w:tr w:rsidR="00147030" w14:paraId="3E7380D6" w14:textId="77777777" w:rsidTr="00147030">
        <w:trPr>
          <w:ins w:id="128" w:author="Daniel Lüdecke" w:date="2019-08-16T12:08:00Z"/>
        </w:trPr>
        <w:tc>
          <w:tcPr>
            <w:tcW w:w="1000" w:type="pct"/>
          </w:tcPr>
          <w:p w14:paraId="3EBC92EF" w14:textId="77777777" w:rsidR="00147030" w:rsidRDefault="00147030" w:rsidP="00F27557">
            <w:pPr>
              <w:spacing w:before="0" w:after="0"/>
              <w:rPr>
                <w:ins w:id="129" w:author="Daniel Lüdecke" w:date="2019-08-16T12:08:00Z"/>
              </w:rPr>
            </w:pPr>
            <w:ins w:id="130" w:author="Daniel Lüdecke" w:date="2019-08-16T12:08:00Z">
              <w:r>
                <w:t>ROPE (95%)</w:t>
              </w:r>
            </w:ins>
          </w:p>
        </w:tc>
        <w:tc>
          <w:tcPr>
            <w:tcW w:w="1000" w:type="pct"/>
          </w:tcPr>
          <w:p w14:paraId="635DB5EF" w14:textId="77777777" w:rsidR="00147030" w:rsidRDefault="00147030" w:rsidP="00F27557">
            <w:pPr>
              <w:spacing w:before="0" w:after="0"/>
              <w:jc w:val="center"/>
              <w:rPr>
                <w:ins w:id="131" w:author="Daniel Lüdecke" w:date="2019-08-16T12:08:00Z"/>
              </w:rPr>
            </w:pPr>
            <w:ins w:id="132" w:author="Daniel Lüdecke" w:date="2019-08-16T12:08:00Z">
              <w:r>
                <w:t>0.033</w:t>
              </w:r>
            </w:ins>
          </w:p>
        </w:tc>
        <w:tc>
          <w:tcPr>
            <w:tcW w:w="1000" w:type="pct"/>
          </w:tcPr>
          <w:p w14:paraId="1D198D3C" w14:textId="77777777" w:rsidR="00147030" w:rsidRDefault="00147030" w:rsidP="00F27557">
            <w:pPr>
              <w:spacing w:before="0" w:after="0"/>
              <w:jc w:val="center"/>
              <w:rPr>
                <w:ins w:id="133" w:author="Daniel Lüdecke" w:date="2019-08-16T12:08:00Z"/>
              </w:rPr>
            </w:pPr>
            <w:ins w:id="134" w:author="Daniel Lüdecke" w:date="2019-08-16T12:08:00Z">
              <w:r>
                <w:t>0.359</w:t>
              </w:r>
            </w:ins>
          </w:p>
        </w:tc>
        <w:tc>
          <w:tcPr>
            <w:tcW w:w="1000" w:type="pct"/>
          </w:tcPr>
          <w:p w14:paraId="784BF07D" w14:textId="77777777" w:rsidR="00147030" w:rsidRDefault="00147030" w:rsidP="00F27557">
            <w:pPr>
              <w:spacing w:before="0" w:after="0"/>
              <w:jc w:val="center"/>
              <w:rPr>
                <w:ins w:id="135" w:author="Daniel Lüdecke" w:date="2019-08-16T12:08:00Z"/>
              </w:rPr>
            </w:pPr>
            <w:ins w:id="136" w:author="Daniel Lüdecke" w:date="2019-08-16T12:08:00Z">
              <w:r>
                <w:t>0.008</w:t>
              </w:r>
            </w:ins>
          </w:p>
        </w:tc>
        <w:tc>
          <w:tcPr>
            <w:tcW w:w="1000" w:type="pct"/>
          </w:tcPr>
          <w:p w14:paraId="1455E65F" w14:textId="77777777" w:rsidR="00147030" w:rsidRDefault="00147030" w:rsidP="00F27557">
            <w:pPr>
              <w:spacing w:before="0" w:after="0"/>
              <w:jc w:val="center"/>
              <w:rPr>
                <w:ins w:id="137" w:author="Daniel Lüdecke" w:date="2019-08-16T12:08:00Z"/>
              </w:rPr>
            </w:pPr>
            <w:ins w:id="138" w:author="Daniel Lüdecke" w:date="2019-08-16T12:08:00Z">
              <w:r>
                <w:t>0.310</w:t>
              </w:r>
            </w:ins>
          </w:p>
        </w:tc>
      </w:tr>
      <w:tr w:rsidR="00147030" w14:paraId="629305C9" w14:textId="77777777" w:rsidTr="00147030">
        <w:trPr>
          <w:ins w:id="139" w:author="Daniel Lüdecke" w:date="2019-08-16T12:08:00Z"/>
        </w:trPr>
        <w:tc>
          <w:tcPr>
            <w:tcW w:w="1000" w:type="pct"/>
          </w:tcPr>
          <w:p w14:paraId="70225FAA" w14:textId="77777777" w:rsidR="00147030" w:rsidRDefault="00147030" w:rsidP="00F27557">
            <w:pPr>
              <w:spacing w:before="0" w:after="0"/>
              <w:rPr>
                <w:ins w:id="140" w:author="Daniel Lüdecke" w:date="2019-08-16T12:08:00Z"/>
              </w:rPr>
            </w:pPr>
            <w:ins w:id="141" w:author="Daniel Lüdecke" w:date="2019-08-16T12:08:00Z">
              <w:r>
                <w:t>ROPE (</w:t>
              </w:r>
              <w:proofErr w:type="spellStart"/>
              <w:r>
                <w:t>full</w:t>
              </w:r>
              <w:proofErr w:type="spellEnd"/>
              <w:r>
                <w:t>)</w:t>
              </w:r>
            </w:ins>
          </w:p>
        </w:tc>
        <w:tc>
          <w:tcPr>
            <w:tcW w:w="1000" w:type="pct"/>
          </w:tcPr>
          <w:p w14:paraId="71BCF95C" w14:textId="77777777" w:rsidR="00147030" w:rsidRDefault="00147030" w:rsidP="00F27557">
            <w:pPr>
              <w:spacing w:before="0" w:after="0"/>
              <w:jc w:val="center"/>
              <w:rPr>
                <w:ins w:id="142" w:author="Daniel Lüdecke" w:date="2019-08-16T12:08:00Z"/>
              </w:rPr>
            </w:pPr>
            <w:ins w:id="143" w:author="Daniel Lüdecke" w:date="2019-08-16T12:08:00Z">
              <w:r>
                <w:t>0.025</w:t>
              </w:r>
            </w:ins>
          </w:p>
        </w:tc>
        <w:tc>
          <w:tcPr>
            <w:tcW w:w="1000" w:type="pct"/>
          </w:tcPr>
          <w:p w14:paraId="79B74152" w14:textId="77777777" w:rsidR="00147030" w:rsidRDefault="00147030" w:rsidP="00F27557">
            <w:pPr>
              <w:spacing w:before="0" w:after="0"/>
              <w:jc w:val="center"/>
              <w:rPr>
                <w:ins w:id="144" w:author="Daniel Lüdecke" w:date="2019-08-16T12:08:00Z"/>
              </w:rPr>
            </w:pPr>
            <w:ins w:id="145" w:author="Daniel Lüdecke" w:date="2019-08-16T12:08:00Z">
              <w:r>
                <w:t>0.363</w:t>
              </w:r>
            </w:ins>
          </w:p>
        </w:tc>
        <w:tc>
          <w:tcPr>
            <w:tcW w:w="1000" w:type="pct"/>
          </w:tcPr>
          <w:p w14:paraId="0651CD38" w14:textId="77777777" w:rsidR="00147030" w:rsidRDefault="00147030" w:rsidP="00F27557">
            <w:pPr>
              <w:spacing w:before="0" w:after="0"/>
              <w:jc w:val="center"/>
              <w:rPr>
                <w:ins w:id="146" w:author="Daniel Lüdecke" w:date="2019-08-16T12:08:00Z"/>
              </w:rPr>
            </w:pPr>
            <w:ins w:id="147" w:author="Daniel Lüdecke" w:date="2019-08-16T12:08:00Z">
              <w:r>
                <w:t>0.016</w:t>
              </w:r>
            </w:ins>
          </w:p>
        </w:tc>
        <w:tc>
          <w:tcPr>
            <w:tcW w:w="1000" w:type="pct"/>
          </w:tcPr>
          <w:p w14:paraId="0B3A9C83" w14:textId="77777777" w:rsidR="00147030" w:rsidRDefault="00147030" w:rsidP="00F27557">
            <w:pPr>
              <w:spacing w:before="0" w:after="0"/>
              <w:jc w:val="center"/>
              <w:rPr>
                <w:ins w:id="148" w:author="Daniel Lüdecke" w:date="2019-08-16T12:08:00Z"/>
              </w:rPr>
            </w:pPr>
            <w:ins w:id="149" w:author="Daniel Lüdecke" w:date="2019-08-16T12:08:00Z">
              <w:r>
                <w:t>0.315</w:t>
              </w:r>
            </w:ins>
          </w:p>
        </w:tc>
      </w:tr>
      <w:tr w:rsidR="00147030" w14:paraId="20FC3CA4" w14:textId="77777777" w:rsidTr="00147030">
        <w:trPr>
          <w:ins w:id="150" w:author="Daniel Lüdecke" w:date="2019-08-16T12:08:00Z"/>
        </w:trPr>
        <w:tc>
          <w:tcPr>
            <w:tcW w:w="1000" w:type="pct"/>
          </w:tcPr>
          <w:p w14:paraId="3D51D2B3" w14:textId="77777777" w:rsidR="00147030" w:rsidRDefault="00147030" w:rsidP="00F27557">
            <w:pPr>
              <w:spacing w:before="0" w:after="0"/>
              <w:rPr>
                <w:ins w:id="151" w:author="Daniel Lüdecke" w:date="2019-08-16T12:08:00Z"/>
              </w:rPr>
            </w:pPr>
            <w:ins w:id="152" w:author="Daniel Lüdecke" w:date="2019-08-16T12:08:00Z">
              <w:r>
                <w:t>BF (vs. 0)</w:t>
              </w:r>
            </w:ins>
          </w:p>
        </w:tc>
        <w:tc>
          <w:tcPr>
            <w:tcW w:w="1000" w:type="pct"/>
          </w:tcPr>
          <w:p w14:paraId="070CFF56" w14:textId="77777777" w:rsidR="00147030" w:rsidRDefault="00147030" w:rsidP="00F27557">
            <w:pPr>
              <w:spacing w:before="0" w:after="0"/>
              <w:jc w:val="center"/>
              <w:rPr>
                <w:ins w:id="153" w:author="Daniel Lüdecke" w:date="2019-08-16T12:08:00Z"/>
              </w:rPr>
            </w:pPr>
            <w:ins w:id="154" w:author="Daniel Lüdecke" w:date="2019-08-16T12:08:00Z">
              <w:r>
                <w:t>0.198</w:t>
              </w:r>
            </w:ins>
          </w:p>
        </w:tc>
        <w:tc>
          <w:tcPr>
            <w:tcW w:w="1000" w:type="pct"/>
          </w:tcPr>
          <w:p w14:paraId="18AC45B6" w14:textId="77777777" w:rsidR="00147030" w:rsidRDefault="00147030" w:rsidP="00F27557">
            <w:pPr>
              <w:spacing w:before="0" w:after="0"/>
              <w:jc w:val="center"/>
              <w:rPr>
                <w:ins w:id="155" w:author="Daniel Lüdecke" w:date="2019-08-16T12:08:00Z"/>
              </w:rPr>
            </w:pPr>
            <w:ins w:id="156" w:author="Daniel Lüdecke" w:date="2019-08-16T12:08:00Z">
              <w:r>
                <w:t>0.116</w:t>
              </w:r>
            </w:ins>
          </w:p>
        </w:tc>
        <w:tc>
          <w:tcPr>
            <w:tcW w:w="1000" w:type="pct"/>
          </w:tcPr>
          <w:p w14:paraId="23FB04D3" w14:textId="77777777" w:rsidR="00147030" w:rsidRDefault="00147030" w:rsidP="00F27557">
            <w:pPr>
              <w:spacing w:before="0" w:after="0"/>
              <w:jc w:val="center"/>
              <w:rPr>
                <w:ins w:id="157" w:author="Daniel Lüdecke" w:date="2019-08-16T12:08:00Z"/>
              </w:rPr>
            </w:pPr>
            <w:ins w:id="158" w:author="Daniel Lüdecke" w:date="2019-08-16T12:08:00Z">
              <w:r>
                <w:t>0.116</w:t>
              </w:r>
            </w:ins>
          </w:p>
        </w:tc>
        <w:tc>
          <w:tcPr>
            <w:tcW w:w="1000" w:type="pct"/>
          </w:tcPr>
          <w:p w14:paraId="6FF4E4D9" w14:textId="77777777" w:rsidR="00147030" w:rsidRDefault="00147030" w:rsidP="00F27557">
            <w:pPr>
              <w:spacing w:before="0" w:after="0"/>
              <w:jc w:val="center"/>
              <w:rPr>
                <w:ins w:id="159" w:author="Daniel Lüdecke" w:date="2019-08-16T12:08:00Z"/>
              </w:rPr>
            </w:pPr>
            <w:ins w:id="160" w:author="Daniel Lüdecke" w:date="2019-08-16T12:08:00Z">
              <w:r>
                <w:t>0.141</w:t>
              </w:r>
            </w:ins>
          </w:p>
        </w:tc>
      </w:tr>
      <w:tr w:rsidR="00147030" w14:paraId="22C38F96" w14:textId="77777777" w:rsidTr="00147030">
        <w:trPr>
          <w:ins w:id="161" w:author="Daniel Lüdecke" w:date="2019-08-16T12:08:00Z"/>
        </w:trPr>
        <w:tc>
          <w:tcPr>
            <w:tcW w:w="1000" w:type="pct"/>
          </w:tcPr>
          <w:p w14:paraId="07AF10F6" w14:textId="77777777" w:rsidR="00147030" w:rsidRDefault="00147030" w:rsidP="00F27557">
            <w:pPr>
              <w:spacing w:before="0" w:after="0"/>
              <w:rPr>
                <w:ins w:id="162" w:author="Daniel Lüdecke" w:date="2019-08-16T12:08:00Z"/>
              </w:rPr>
            </w:pPr>
            <w:ins w:id="163" w:author="Daniel Lüdecke" w:date="2019-08-16T12:08:00Z">
              <w:r>
                <w:t>BF (vs. ROPE)</w:t>
              </w:r>
            </w:ins>
          </w:p>
        </w:tc>
        <w:tc>
          <w:tcPr>
            <w:tcW w:w="1000" w:type="pct"/>
          </w:tcPr>
          <w:p w14:paraId="622A5561" w14:textId="77777777" w:rsidR="00147030" w:rsidRDefault="00147030" w:rsidP="00F27557">
            <w:pPr>
              <w:spacing w:before="0" w:after="0"/>
              <w:jc w:val="center"/>
              <w:rPr>
                <w:ins w:id="164" w:author="Daniel Lüdecke" w:date="2019-08-16T12:08:00Z"/>
              </w:rPr>
            </w:pPr>
            <w:ins w:id="165" w:author="Daniel Lüdecke" w:date="2019-08-16T12:08:00Z">
              <w:r>
                <w:t>0.152</w:t>
              </w:r>
            </w:ins>
          </w:p>
        </w:tc>
        <w:tc>
          <w:tcPr>
            <w:tcW w:w="1000" w:type="pct"/>
          </w:tcPr>
          <w:p w14:paraId="0D1A43EE" w14:textId="77777777" w:rsidR="00147030" w:rsidRDefault="00147030" w:rsidP="00F27557">
            <w:pPr>
              <w:spacing w:before="0" w:after="0"/>
              <w:jc w:val="center"/>
              <w:rPr>
                <w:ins w:id="166" w:author="Daniel Lüdecke" w:date="2019-08-16T12:08:00Z"/>
              </w:rPr>
            </w:pPr>
            <w:ins w:id="167" w:author="Daniel Lüdecke" w:date="2019-08-16T12:08:00Z">
              <w:r>
                <w:t>0.136</w:t>
              </w:r>
            </w:ins>
          </w:p>
        </w:tc>
        <w:tc>
          <w:tcPr>
            <w:tcW w:w="1000" w:type="pct"/>
          </w:tcPr>
          <w:p w14:paraId="43ACC532" w14:textId="77777777" w:rsidR="00147030" w:rsidRDefault="00147030" w:rsidP="00F27557">
            <w:pPr>
              <w:spacing w:before="0" w:after="0"/>
              <w:jc w:val="center"/>
              <w:rPr>
                <w:ins w:id="168" w:author="Daniel Lüdecke" w:date="2019-08-16T12:08:00Z"/>
              </w:rPr>
            </w:pPr>
            <w:ins w:id="169" w:author="Daniel Lüdecke" w:date="2019-08-16T12:08:00Z">
              <w:r>
                <w:t>0.078</w:t>
              </w:r>
            </w:ins>
          </w:p>
        </w:tc>
        <w:tc>
          <w:tcPr>
            <w:tcW w:w="1000" w:type="pct"/>
          </w:tcPr>
          <w:p w14:paraId="5615F0CB" w14:textId="77777777" w:rsidR="00147030" w:rsidRDefault="00147030" w:rsidP="00F27557">
            <w:pPr>
              <w:spacing w:before="0" w:after="0"/>
              <w:jc w:val="center"/>
              <w:rPr>
                <w:ins w:id="170" w:author="Daniel Lüdecke" w:date="2019-08-16T12:08:00Z"/>
              </w:rPr>
            </w:pPr>
            <w:ins w:id="171" w:author="Daniel Lüdecke" w:date="2019-08-16T12:08:00Z">
              <w:r>
                <w:t>0.180</w:t>
              </w:r>
            </w:ins>
          </w:p>
        </w:tc>
      </w:tr>
    </w:tbl>
    <w:tbl>
      <w:tblPr>
        <w:tblStyle w:val="Standard"/>
        <w:tblW w:w="4639" w:type="pct"/>
        <w:tblLook w:val="07E0" w:firstRow="1" w:lastRow="1" w:firstColumn="1" w:lastColumn="1" w:noHBand="1" w:noVBand="1"/>
        <w:tblCaption w:val="Table 1. Sensitivity to sample size."/>
        <w:tblPrChange w:id="172" w:author="Daniel Lüdecke" w:date="2019-08-16T12:08:00Z">
          <w:tblPr>
            <w:tblStyle w:val="Standard"/>
            <w:tblW w:w="0" w:type="pct"/>
            <w:tblLook w:val="07E0" w:firstRow="1" w:lastRow="1" w:firstColumn="1" w:lastColumn="1" w:noHBand="1" w:noVBand="1"/>
            <w:tblCaption w:val="Table 1. Sensitivity to sample size."/>
          </w:tblPr>
        </w:tblPrChange>
      </w:tblPr>
      <w:tblGrid>
        <w:gridCol w:w="2730"/>
        <w:gridCol w:w="1409"/>
        <w:gridCol w:w="2360"/>
        <w:gridCol w:w="2572"/>
        <w:tblGridChange w:id="173">
          <w:tblGrid>
            <w:gridCol w:w="1376"/>
            <w:gridCol w:w="710"/>
            <w:gridCol w:w="1189"/>
            <w:gridCol w:w="1296"/>
          </w:tblGrid>
        </w:tblGridChange>
      </w:tblGrid>
      <w:tr w:rsidR="00A70459" w:rsidDel="00147030" w14:paraId="3B3AA968" w14:textId="77777777" w:rsidTr="00147030">
        <w:trPr>
          <w:del w:id="174" w:author="Daniel Lüdecke" w:date="2019-08-16T12:08:00Z"/>
        </w:trPr>
        <w:tc>
          <w:tcPr>
            <w:tcW w:w="0" w:type="auto"/>
            <w:vAlign w:val="bottom"/>
            <w:tcPrChange w:id="175" w:author="Daniel Lüdecke" w:date="2019-08-16T12:08:00Z">
              <w:tcPr>
                <w:tcW w:w="0" w:type="auto"/>
                <w:vAlign w:val="bottom"/>
              </w:tcPr>
            </w:tcPrChange>
          </w:tcPr>
          <w:p w14:paraId="4368404A" w14:textId="77777777" w:rsidR="00283BED" w:rsidDel="00147030" w:rsidRDefault="00647D5A">
            <w:pPr>
              <w:cnfStyle w:val="111111111111" w:firstRow="1" w:lastRow="1" w:firstColumn="1" w:lastColumn="1" w:oddVBand="1" w:evenVBand="1" w:oddHBand="1" w:evenHBand="1" w:firstRowFirstColumn="1" w:firstRowLastColumn="1" w:lastRowFirstColumn="1" w:lastRowLastColumn="1"/>
              <w:rPr>
                <w:del w:id="176" w:author="Daniel Lüdecke" w:date="2019-08-16T12:08:00Z"/>
              </w:rPr>
            </w:pPr>
            <w:del w:id="177" w:author="Daniel Lüdecke" w:date="2019-08-16T12:08:00Z">
              <w:r w:rsidDel="00147030">
                <w:delText>True_Effect</w:delText>
              </w:r>
            </w:del>
          </w:p>
        </w:tc>
        <w:tc>
          <w:tcPr>
            <w:tcW w:w="0" w:type="auto"/>
            <w:vAlign w:val="bottom"/>
            <w:tcPrChange w:id="178" w:author="Daniel Lüdecke" w:date="2019-08-16T12:08:00Z">
              <w:tcPr>
                <w:tcW w:w="0" w:type="auto"/>
                <w:vAlign w:val="bottom"/>
              </w:tcPr>
            </w:tcPrChange>
          </w:tcPr>
          <w:p w14:paraId="117725B6" w14:textId="77777777" w:rsidR="00283BED" w:rsidDel="00147030" w:rsidRDefault="00647D5A">
            <w:pPr>
              <w:cnfStyle w:val="111111111111" w:firstRow="1" w:lastRow="1" w:firstColumn="1" w:lastColumn="1" w:oddVBand="1" w:evenVBand="1" w:oddHBand="1" w:evenHBand="1" w:firstRowFirstColumn="1" w:firstRowLastColumn="1" w:lastRowFirstColumn="1" w:lastRowLastColumn="1"/>
              <w:rPr>
                <w:del w:id="179" w:author="Daniel Lüdecke" w:date="2019-08-16T12:08:00Z"/>
              </w:rPr>
            </w:pPr>
            <w:del w:id="180" w:author="Daniel Lüdecke" w:date="2019-08-16T12:08:00Z">
              <w:r w:rsidDel="00147030">
                <w:delText>Type</w:delText>
              </w:r>
            </w:del>
          </w:p>
        </w:tc>
        <w:tc>
          <w:tcPr>
            <w:tcW w:w="0" w:type="auto"/>
            <w:vAlign w:val="bottom"/>
            <w:tcPrChange w:id="181" w:author="Daniel Lüdecke" w:date="2019-08-16T12:08:00Z">
              <w:tcPr>
                <w:tcW w:w="0" w:type="auto"/>
                <w:vAlign w:val="bottom"/>
              </w:tcPr>
            </w:tcPrChange>
          </w:tcPr>
          <w:p w14:paraId="22EE6DE4" w14:textId="77777777" w:rsidR="00283BED" w:rsidDel="00147030" w:rsidRDefault="00647D5A">
            <w:pPr>
              <w:cnfStyle w:val="111111111111" w:firstRow="1" w:lastRow="1" w:firstColumn="1" w:lastColumn="1" w:oddVBand="1" w:evenVBand="1" w:oddHBand="1" w:evenHBand="1" w:firstRowFirstColumn="1" w:firstRowLastColumn="1" w:lastRowFirstColumn="1" w:lastRowLastColumn="1"/>
              <w:rPr>
                <w:del w:id="182" w:author="Daniel Lüdecke" w:date="2019-08-16T12:08:00Z"/>
              </w:rPr>
            </w:pPr>
            <w:del w:id="183" w:author="Daniel Lüdecke" w:date="2019-08-16T12:08:00Z">
              <w:r w:rsidDel="00147030">
                <w:delText>Parameter</w:delText>
              </w:r>
            </w:del>
          </w:p>
        </w:tc>
        <w:tc>
          <w:tcPr>
            <w:tcW w:w="0" w:type="auto"/>
            <w:vAlign w:val="bottom"/>
            <w:tcPrChange w:id="184" w:author="Daniel Lüdecke" w:date="2019-08-16T12:08:00Z">
              <w:tcPr>
                <w:tcW w:w="0" w:type="auto"/>
                <w:vAlign w:val="bottom"/>
              </w:tcPr>
            </w:tcPrChange>
          </w:tcPr>
          <w:p w14:paraId="2FFA9534" w14:textId="77777777" w:rsidR="00283BED" w:rsidDel="00147030" w:rsidRDefault="00647D5A">
            <w:pPr>
              <w:jc w:val="right"/>
              <w:cnfStyle w:val="111111111111" w:firstRow="1" w:lastRow="1" w:firstColumn="1" w:lastColumn="1" w:oddVBand="1" w:evenVBand="1" w:oddHBand="1" w:evenHBand="1" w:firstRowFirstColumn="1" w:firstRowLastColumn="1" w:lastRowFirstColumn="1" w:lastRowLastColumn="1"/>
              <w:rPr>
                <w:del w:id="185" w:author="Daniel Lüdecke" w:date="2019-08-16T12:08:00Z"/>
              </w:rPr>
            </w:pPr>
            <w:del w:id="186" w:author="Daniel Lüdecke" w:date="2019-08-16T12:08:00Z">
              <w:r w:rsidDel="00147030">
                <w:delText>Coefficient</w:delText>
              </w:r>
            </w:del>
          </w:p>
        </w:tc>
      </w:tr>
    </w:tbl>
    <w:tbl>
      <w:tblPr>
        <w:tblW w:w="0" w:type="pct"/>
        <w:tblLook w:val="07E0" w:firstRow="1" w:lastRow="1" w:firstColumn="1" w:lastColumn="1" w:noHBand="1" w:noVBand="1"/>
        <w:tblCaption w:val="Table 1. Sensitivity to sample size."/>
      </w:tblPr>
      <w:tblGrid>
        <w:gridCol w:w="1069"/>
        <w:gridCol w:w="1003"/>
        <w:gridCol w:w="1670"/>
        <w:gridCol w:w="756"/>
      </w:tblGrid>
      <w:tr w:rsidR="00283BED" w:rsidDel="00147030" w14:paraId="55158C7D" w14:textId="77777777">
        <w:trPr>
          <w:del w:id="187" w:author="Daniel Lüdecke" w:date="2019-08-16T12:08:00Z"/>
        </w:trPr>
        <w:tc>
          <w:tcPr>
            <w:tcW w:w="0" w:type="auto"/>
          </w:tcPr>
          <w:p w14:paraId="5481D97D" w14:textId="77777777" w:rsidR="00283BED" w:rsidDel="00147030" w:rsidRDefault="00647D5A">
            <w:pPr>
              <w:rPr>
                <w:del w:id="188" w:author="Daniel Lüdecke" w:date="2019-08-16T12:08:00Z"/>
              </w:rPr>
            </w:pPr>
            <w:del w:id="189" w:author="Daniel Lüdecke" w:date="2019-08-16T12:08:00Z">
              <w:r w:rsidDel="00147030">
                <w:delText>Absence</w:delText>
              </w:r>
            </w:del>
          </w:p>
        </w:tc>
        <w:tc>
          <w:tcPr>
            <w:tcW w:w="0" w:type="auto"/>
          </w:tcPr>
          <w:p w14:paraId="14818108" w14:textId="77777777" w:rsidR="00283BED" w:rsidDel="00147030" w:rsidRDefault="00647D5A">
            <w:pPr>
              <w:rPr>
                <w:del w:id="190" w:author="Daniel Lüdecke" w:date="2019-08-16T12:08:00Z"/>
              </w:rPr>
            </w:pPr>
            <w:del w:id="191" w:author="Daniel Lüdecke" w:date="2019-08-16T12:08:00Z">
              <w:r w:rsidDel="00147030">
                <w:delText>Linear</w:delText>
              </w:r>
            </w:del>
          </w:p>
        </w:tc>
        <w:tc>
          <w:tcPr>
            <w:tcW w:w="0" w:type="auto"/>
          </w:tcPr>
          <w:p w14:paraId="473FC39B" w14:textId="77777777" w:rsidR="00283BED" w:rsidDel="00147030" w:rsidRDefault="00647D5A">
            <w:pPr>
              <w:rPr>
                <w:del w:id="192" w:author="Daniel Lüdecke" w:date="2019-08-16T12:08:00Z"/>
              </w:rPr>
            </w:pPr>
            <w:del w:id="193" w:author="Daniel Lüdecke" w:date="2019-08-16T12:08:00Z">
              <w:r w:rsidDel="00147030">
                <w:delText>p_MAP</w:delText>
              </w:r>
            </w:del>
          </w:p>
        </w:tc>
        <w:tc>
          <w:tcPr>
            <w:tcW w:w="0" w:type="auto"/>
          </w:tcPr>
          <w:p w14:paraId="743FF7E2" w14:textId="77777777" w:rsidR="00283BED" w:rsidDel="00147030" w:rsidRDefault="00647D5A">
            <w:pPr>
              <w:jc w:val="right"/>
              <w:rPr>
                <w:del w:id="194" w:author="Daniel Lüdecke" w:date="2019-08-16T12:08:00Z"/>
              </w:rPr>
            </w:pPr>
            <w:del w:id="195" w:author="Daniel Lüdecke" w:date="2019-08-16T12:08:00Z">
              <w:r w:rsidDel="00147030">
                <w:delText>0.002</w:delText>
              </w:r>
            </w:del>
          </w:p>
        </w:tc>
      </w:tr>
      <w:tr w:rsidR="00283BED" w:rsidDel="00147030" w14:paraId="23A57937" w14:textId="77777777">
        <w:trPr>
          <w:del w:id="196" w:author="Daniel Lüdecke" w:date="2019-08-16T12:08:00Z"/>
        </w:trPr>
        <w:tc>
          <w:tcPr>
            <w:tcW w:w="0" w:type="auto"/>
          </w:tcPr>
          <w:p w14:paraId="36BB8D20" w14:textId="77777777" w:rsidR="00283BED" w:rsidDel="00147030" w:rsidRDefault="00647D5A">
            <w:pPr>
              <w:rPr>
                <w:del w:id="197" w:author="Daniel Lüdecke" w:date="2019-08-16T12:08:00Z"/>
              </w:rPr>
            </w:pPr>
            <w:del w:id="198" w:author="Daniel Lüdecke" w:date="2019-08-16T12:08:00Z">
              <w:r w:rsidDel="00147030">
                <w:delText>Absence</w:delText>
              </w:r>
            </w:del>
          </w:p>
        </w:tc>
        <w:tc>
          <w:tcPr>
            <w:tcW w:w="0" w:type="auto"/>
          </w:tcPr>
          <w:p w14:paraId="5421C5D0" w14:textId="77777777" w:rsidR="00283BED" w:rsidDel="00147030" w:rsidRDefault="00647D5A">
            <w:pPr>
              <w:rPr>
                <w:del w:id="199" w:author="Daniel Lüdecke" w:date="2019-08-16T12:08:00Z"/>
              </w:rPr>
            </w:pPr>
            <w:del w:id="200" w:author="Daniel Lüdecke" w:date="2019-08-16T12:08:00Z">
              <w:r w:rsidDel="00147030">
                <w:delText>Linear</w:delText>
              </w:r>
            </w:del>
          </w:p>
        </w:tc>
        <w:tc>
          <w:tcPr>
            <w:tcW w:w="0" w:type="auto"/>
          </w:tcPr>
          <w:p w14:paraId="2EAE9774" w14:textId="77777777" w:rsidR="00283BED" w:rsidDel="00147030" w:rsidRDefault="00647D5A">
            <w:pPr>
              <w:rPr>
                <w:del w:id="201" w:author="Daniel Lüdecke" w:date="2019-08-16T12:08:00Z"/>
              </w:rPr>
            </w:pPr>
            <w:del w:id="202" w:author="Daniel Lüdecke" w:date="2019-08-16T12:08:00Z">
              <w:r w:rsidDel="00147030">
                <w:delText>p_value</w:delText>
              </w:r>
            </w:del>
          </w:p>
        </w:tc>
        <w:tc>
          <w:tcPr>
            <w:tcW w:w="0" w:type="auto"/>
          </w:tcPr>
          <w:p w14:paraId="7AF4FD47" w14:textId="77777777" w:rsidR="00283BED" w:rsidDel="00147030" w:rsidRDefault="00647D5A">
            <w:pPr>
              <w:jc w:val="right"/>
              <w:rPr>
                <w:del w:id="203" w:author="Daniel Lüdecke" w:date="2019-08-16T12:08:00Z"/>
              </w:rPr>
            </w:pPr>
            <w:del w:id="204" w:author="Daniel Lüdecke" w:date="2019-08-16T12:08:00Z">
              <w:r w:rsidDel="00147030">
                <w:delText>0.008</w:delText>
              </w:r>
            </w:del>
          </w:p>
        </w:tc>
      </w:tr>
      <w:tr w:rsidR="00283BED" w:rsidDel="00147030" w14:paraId="62A8A4A6" w14:textId="77777777">
        <w:trPr>
          <w:del w:id="205" w:author="Daniel Lüdecke" w:date="2019-08-16T12:08:00Z"/>
        </w:trPr>
        <w:tc>
          <w:tcPr>
            <w:tcW w:w="0" w:type="auto"/>
          </w:tcPr>
          <w:p w14:paraId="1E280687" w14:textId="77777777" w:rsidR="00283BED" w:rsidDel="00147030" w:rsidRDefault="00647D5A">
            <w:pPr>
              <w:rPr>
                <w:del w:id="206" w:author="Daniel Lüdecke" w:date="2019-08-16T12:08:00Z"/>
              </w:rPr>
            </w:pPr>
            <w:del w:id="207" w:author="Daniel Lüdecke" w:date="2019-08-16T12:08:00Z">
              <w:r w:rsidDel="00147030">
                <w:delText>Absence</w:delText>
              </w:r>
            </w:del>
          </w:p>
        </w:tc>
        <w:tc>
          <w:tcPr>
            <w:tcW w:w="0" w:type="auto"/>
          </w:tcPr>
          <w:p w14:paraId="008F30D4" w14:textId="77777777" w:rsidR="00283BED" w:rsidDel="00147030" w:rsidRDefault="00647D5A">
            <w:pPr>
              <w:rPr>
                <w:del w:id="208" w:author="Daniel Lüdecke" w:date="2019-08-16T12:08:00Z"/>
              </w:rPr>
            </w:pPr>
            <w:del w:id="209" w:author="Daniel Lüdecke" w:date="2019-08-16T12:08:00Z">
              <w:r w:rsidDel="00147030">
                <w:delText>Linear</w:delText>
              </w:r>
            </w:del>
          </w:p>
        </w:tc>
        <w:tc>
          <w:tcPr>
            <w:tcW w:w="0" w:type="auto"/>
          </w:tcPr>
          <w:p w14:paraId="1050E8F2" w14:textId="77777777" w:rsidR="00283BED" w:rsidDel="00147030" w:rsidRDefault="00647D5A">
            <w:pPr>
              <w:rPr>
                <w:del w:id="210" w:author="Daniel Lüdecke" w:date="2019-08-16T12:08:00Z"/>
              </w:rPr>
            </w:pPr>
            <w:del w:id="211" w:author="Daniel Lüdecke" w:date="2019-08-16T12:08:00Z">
              <w:r w:rsidDel="00147030">
                <w:delText>p_direction</w:delText>
              </w:r>
            </w:del>
          </w:p>
        </w:tc>
        <w:tc>
          <w:tcPr>
            <w:tcW w:w="0" w:type="auto"/>
          </w:tcPr>
          <w:p w14:paraId="0B053AAD" w14:textId="77777777" w:rsidR="00283BED" w:rsidDel="00147030" w:rsidRDefault="00647D5A">
            <w:pPr>
              <w:jc w:val="right"/>
              <w:rPr>
                <w:del w:id="212" w:author="Daniel Lüdecke" w:date="2019-08-16T12:08:00Z"/>
              </w:rPr>
            </w:pPr>
            <w:del w:id="213" w:author="Daniel Lüdecke" w:date="2019-08-16T12:08:00Z">
              <w:r w:rsidDel="00147030">
                <w:delText>0.013</w:delText>
              </w:r>
            </w:del>
          </w:p>
        </w:tc>
      </w:tr>
      <w:tr w:rsidR="00283BED" w:rsidDel="00147030" w14:paraId="5BE7F919" w14:textId="77777777">
        <w:trPr>
          <w:del w:id="214" w:author="Daniel Lüdecke" w:date="2019-08-16T12:08:00Z"/>
        </w:trPr>
        <w:tc>
          <w:tcPr>
            <w:tcW w:w="0" w:type="auto"/>
          </w:tcPr>
          <w:p w14:paraId="7AC1536C" w14:textId="77777777" w:rsidR="00283BED" w:rsidDel="00147030" w:rsidRDefault="00647D5A">
            <w:pPr>
              <w:rPr>
                <w:del w:id="215" w:author="Daniel Lüdecke" w:date="2019-08-16T12:08:00Z"/>
              </w:rPr>
            </w:pPr>
            <w:del w:id="216" w:author="Daniel Lüdecke" w:date="2019-08-16T12:08:00Z">
              <w:r w:rsidDel="00147030">
                <w:delText>Absence</w:delText>
              </w:r>
            </w:del>
          </w:p>
        </w:tc>
        <w:tc>
          <w:tcPr>
            <w:tcW w:w="0" w:type="auto"/>
          </w:tcPr>
          <w:p w14:paraId="65AA59F5" w14:textId="77777777" w:rsidR="00283BED" w:rsidDel="00147030" w:rsidRDefault="00647D5A">
            <w:pPr>
              <w:rPr>
                <w:del w:id="217" w:author="Daniel Lüdecke" w:date="2019-08-16T12:08:00Z"/>
              </w:rPr>
            </w:pPr>
            <w:del w:id="218" w:author="Daniel Lüdecke" w:date="2019-08-16T12:08:00Z">
              <w:r w:rsidDel="00147030">
                <w:delText>Linear</w:delText>
              </w:r>
            </w:del>
          </w:p>
        </w:tc>
        <w:tc>
          <w:tcPr>
            <w:tcW w:w="0" w:type="auto"/>
          </w:tcPr>
          <w:p w14:paraId="5349F26E" w14:textId="77777777" w:rsidR="00283BED" w:rsidDel="00147030" w:rsidRDefault="00647D5A">
            <w:pPr>
              <w:rPr>
                <w:del w:id="219" w:author="Daniel Lüdecke" w:date="2019-08-16T12:08:00Z"/>
              </w:rPr>
            </w:pPr>
            <w:del w:id="220" w:author="Daniel Lüdecke" w:date="2019-08-16T12:08:00Z">
              <w:r w:rsidDel="00147030">
                <w:delText>BF_log</w:delText>
              </w:r>
            </w:del>
          </w:p>
        </w:tc>
        <w:tc>
          <w:tcPr>
            <w:tcW w:w="0" w:type="auto"/>
          </w:tcPr>
          <w:p w14:paraId="56E64B6A" w14:textId="77777777" w:rsidR="00283BED" w:rsidDel="00147030" w:rsidRDefault="00647D5A">
            <w:pPr>
              <w:jc w:val="right"/>
              <w:rPr>
                <w:del w:id="221" w:author="Daniel Lüdecke" w:date="2019-08-16T12:08:00Z"/>
              </w:rPr>
            </w:pPr>
            <w:del w:id="222" w:author="Daniel Lüdecke" w:date="2019-08-16T12:08:00Z">
              <w:r w:rsidDel="00147030">
                <w:delText>0.116</w:delText>
              </w:r>
            </w:del>
          </w:p>
        </w:tc>
      </w:tr>
      <w:tr w:rsidR="00283BED" w:rsidDel="00147030" w14:paraId="317D9519" w14:textId="77777777">
        <w:trPr>
          <w:del w:id="223" w:author="Daniel Lüdecke" w:date="2019-08-16T12:08:00Z"/>
        </w:trPr>
        <w:tc>
          <w:tcPr>
            <w:tcW w:w="0" w:type="auto"/>
          </w:tcPr>
          <w:p w14:paraId="6D4C1AE2" w14:textId="77777777" w:rsidR="00283BED" w:rsidDel="00147030" w:rsidRDefault="00647D5A">
            <w:pPr>
              <w:rPr>
                <w:del w:id="224" w:author="Daniel Lüdecke" w:date="2019-08-16T12:08:00Z"/>
              </w:rPr>
            </w:pPr>
            <w:del w:id="225" w:author="Daniel Lüdecke" w:date="2019-08-16T12:08:00Z">
              <w:r w:rsidDel="00147030">
                <w:delText>Absence</w:delText>
              </w:r>
            </w:del>
          </w:p>
        </w:tc>
        <w:tc>
          <w:tcPr>
            <w:tcW w:w="0" w:type="auto"/>
          </w:tcPr>
          <w:p w14:paraId="1BB03209" w14:textId="77777777" w:rsidR="00283BED" w:rsidDel="00147030" w:rsidRDefault="00647D5A">
            <w:pPr>
              <w:rPr>
                <w:del w:id="226" w:author="Daniel Lüdecke" w:date="2019-08-16T12:08:00Z"/>
              </w:rPr>
            </w:pPr>
            <w:del w:id="227" w:author="Daniel Lüdecke" w:date="2019-08-16T12:08:00Z">
              <w:r w:rsidDel="00147030">
                <w:delText>Linear</w:delText>
              </w:r>
            </w:del>
          </w:p>
        </w:tc>
        <w:tc>
          <w:tcPr>
            <w:tcW w:w="0" w:type="auto"/>
          </w:tcPr>
          <w:p w14:paraId="517C4654" w14:textId="77777777" w:rsidR="00283BED" w:rsidDel="00147030" w:rsidRDefault="00647D5A">
            <w:pPr>
              <w:rPr>
                <w:del w:id="228" w:author="Daniel Lüdecke" w:date="2019-08-16T12:08:00Z"/>
              </w:rPr>
            </w:pPr>
            <w:del w:id="229" w:author="Daniel Lüdecke" w:date="2019-08-16T12:08:00Z">
              <w:r w:rsidDel="00147030">
                <w:delText>BF_ROPE_log</w:delText>
              </w:r>
            </w:del>
          </w:p>
        </w:tc>
        <w:tc>
          <w:tcPr>
            <w:tcW w:w="0" w:type="auto"/>
          </w:tcPr>
          <w:p w14:paraId="27A2F429" w14:textId="77777777" w:rsidR="00283BED" w:rsidDel="00147030" w:rsidRDefault="00647D5A">
            <w:pPr>
              <w:jc w:val="right"/>
              <w:rPr>
                <w:del w:id="230" w:author="Daniel Lüdecke" w:date="2019-08-16T12:08:00Z"/>
              </w:rPr>
            </w:pPr>
            <w:del w:id="231" w:author="Daniel Lüdecke" w:date="2019-08-16T12:08:00Z">
              <w:r w:rsidDel="00147030">
                <w:delText>0.136</w:delText>
              </w:r>
            </w:del>
          </w:p>
        </w:tc>
      </w:tr>
      <w:tr w:rsidR="00283BED" w:rsidDel="00147030" w14:paraId="51421C14" w14:textId="77777777">
        <w:trPr>
          <w:del w:id="232" w:author="Daniel Lüdecke" w:date="2019-08-16T12:08:00Z"/>
        </w:trPr>
        <w:tc>
          <w:tcPr>
            <w:tcW w:w="0" w:type="auto"/>
          </w:tcPr>
          <w:p w14:paraId="39CDAF82" w14:textId="77777777" w:rsidR="00283BED" w:rsidDel="00147030" w:rsidRDefault="00647D5A">
            <w:pPr>
              <w:rPr>
                <w:del w:id="233" w:author="Daniel Lüdecke" w:date="2019-08-16T12:08:00Z"/>
              </w:rPr>
            </w:pPr>
            <w:del w:id="234" w:author="Daniel Lüdecke" w:date="2019-08-16T12:08:00Z">
              <w:r w:rsidDel="00147030">
                <w:delText>Absence</w:delText>
              </w:r>
            </w:del>
          </w:p>
        </w:tc>
        <w:tc>
          <w:tcPr>
            <w:tcW w:w="0" w:type="auto"/>
          </w:tcPr>
          <w:p w14:paraId="22D2D662" w14:textId="77777777" w:rsidR="00283BED" w:rsidDel="00147030" w:rsidRDefault="00647D5A">
            <w:pPr>
              <w:rPr>
                <w:del w:id="235" w:author="Daniel Lüdecke" w:date="2019-08-16T12:08:00Z"/>
              </w:rPr>
            </w:pPr>
            <w:del w:id="236" w:author="Daniel Lüdecke" w:date="2019-08-16T12:08:00Z">
              <w:r w:rsidDel="00147030">
                <w:delText>Linear</w:delText>
              </w:r>
            </w:del>
          </w:p>
        </w:tc>
        <w:tc>
          <w:tcPr>
            <w:tcW w:w="0" w:type="auto"/>
          </w:tcPr>
          <w:p w14:paraId="0D77445F" w14:textId="77777777" w:rsidR="00283BED" w:rsidDel="00147030" w:rsidRDefault="00647D5A">
            <w:pPr>
              <w:rPr>
                <w:del w:id="237" w:author="Daniel Lüdecke" w:date="2019-08-16T12:08:00Z"/>
              </w:rPr>
            </w:pPr>
            <w:del w:id="238" w:author="Daniel Lüdecke" w:date="2019-08-16T12:08:00Z">
              <w:r w:rsidDel="00147030">
                <w:delText>ROPE_95</w:delText>
              </w:r>
            </w:del>
          </w:p>
        </w:tc>
        <w:tc>
          <w:tcPr>
            <w:tcW w:w="0" w:type="auto"/>
          </w:tcPr>
          <w:p w14:paraId="3386B107" w14:textId="77777777" w:rsidR="00283BED" w:rsidDel="00147030" w:rsidRDefault="00647D5A">
            <w:pPr>
              <w:jc w:val="right"/>
              <w:rPr>
                <w:del w:id="239" w:author="Daniel Lüdecke" w:date="2019-08-16T12:08:00Z"/>
              </w:rPr>
            </w:pPr>
            <w:del w:id="240" w:author="Daniel Lüdecke" w:date="2019-08-16T12:08:00Z">
              <w:r w:rsidDel="00147030">
                <w:delText>0.359</w:delText>
              </w:r>
            </w:del>
          </w:p>
        </w:tc>
      </w:tr>
      <w:tr w:rsidR="00283BED" w:rsidDel="00147030" w14:paraId="6C4F0A9B" w14:textId="77777777">
        <w:trPr>
          <w:del w:id="241" w:author="Daniel Lüdecke" w:date="2019-08-16T12:08:00Z"/>
        </w:trPr>
        <w:tc>
          <w:tcPr>
            <w:tcW w:w="0" w:type="auto"/>
          </w:tcPr>
          <w:p w14:paraId="703C107E" w14:textId="77777777" w:rsidR="00283BED" w:rsidDel="00147030" w:rsidRDefault="00647D5A">
            <w:pPr>
              <w:rPr>
                <w:del w:id="242" w:author="Daniel Lüdecke" w:date="2019-08-16T12:08:00Z"/>
              </w:rPr>
            </w:pPr>
            <w:del w:id="243" w:author="Daniel Lüdecke" w:date="2019-08-16T12:08:00Z">
              <w:r w:rsidDel="00147030">
                <w:delText>Absence</w:delText>
              </w:r>
            </w:del>
          </w:p>
        </w:tc>
        <w:tc>
          <w:tcPr>
            <w:tcW w:w="0" w:type="auto"/>
          </w:tcPr>
          <w:p w14:paraId="4B519AD3" w14:textId="77777777" w:rsidR="00283BED" w:rsidDel="00147030" w:rsidRDefault="00647D5A">
            <w:pPr>
              <w:rPr>
                <w:del w:id="244" w:author="Daniel Lüdecke" w:date="2019-08-16T12:08:00Z"/>
              </w:rPr>
            </w:pPr>
            <w:del w:id="245" w:author="Daniel Lüdecke" w:date="2019-08-16T12:08:00Z">
              <w:r w:rsidDel="00147030">
                <w:delText>Linear</w:delText>
              </w:r>
            </w:del>
          </w:p>
        </w:tc>
        <w:tc>
          <w:tcPr>
            <w:tcW w:w="0" w:type="auto"/>
          </w:tcPr>
          <w:p w14:paraId="14AD5D9B" w14:textId="77777777" w:rsidR="00283BED" w:rsidDel="00147030" w:rsidRDefault="00647D5A">
            <w:pPr>
              <w:rPr>
                <w:del w:id="246" w:author="Daniel Lüdecke" w:date="2019-08-16T12:08:00Z"/>
              </w:rPr>
            </w:pPr>
            <w:del w:id="247" w:author="Daniel Lüdecke" w:date="2019-08-16T12:08:00Z">
              <w:r w:rsidDel="00147030">
                <w:delText>ROPE_full</w:delText>
              </w:r>
            </w:del>
          </w:p>
        </w:tc>
        <w:tc>
          <w:tcPr>
            <w:tcW w:w="0" w:type="auto"/>
          </w:tcPr>
          <w:p w14:paraId="59ECCBB0" w14:textId="77777777" w:rsidR="00283BED" w:rsidDel="00147030" w:rsidRDefault="00647D5A">
            <w:pPr>
              <w:jc w:val="right"/>
              <w:rPr>
                <w:del w:id="248" w:author="Daniel Lüdecke" w:date="2019-08-16T12:08:00Z"/>
              </w:rPr>
            </w:pPr>
            <w:del w:id="249" w:author="Daniel Lüdecke" w:date="2019-08-16T12:08:00Z">
              <w:r w:rsidDel="00147030">
                <w:delText>0.363</w:delText>
              </w:r>
            </w:del>
          </w:p>
        </w:tc>
      </w:tr>
      <w:tr w:rsidR="00283BED" w:rsidDel="00147030" w14:paraId="0E7E9CF9" w14:textId="77777777">
        <w:trPr>
          <w:del w:id="250" w:author="Daniel Lüdecke" w:date="2019-08-16T12:08:00Z"/>
        </w:trPr>
        <w:tc>
          <w:tcPr>
            <w:tcW w:w="0" w:type="auto"/>
          </w:tcPr>
          <w:p w14:paraId="2F56DD30" w14:textId="77777777" w:rsidR="00283BED" w:rsidDel="00147030" w:rsidRDefault="00647D5A">
            <w:pPr>
              <w:rPr>
                <w:del w:id="251" w:author="Daniel Lüdecke" w:date="2019-08-16T12:08:00Z"/>
              </w:rPr>
            </w:pPr>
            <w:del w:id="252" w:author="Daniel Lüdecke" w:date="2019-08-16T12:08:00Z">
              <w:r w:rsidDel="00147030">
                <w:delText>Absence</w:delText>
              </w:r>
            </w:del>
          </w:p>
        </w:tc>
        <w:tc>
          <w:tcPr>
            <w:tcW w:w="0" w:type="auto"/>
          </w:tcPr>
          <w:p w14:paraId="32703E19" w14:textId="77777777" w:rsidR="00283BED" w:rsidDel="00147030" w:rsidRDefault="00647D5A">
            <w:pPr>
              <w:rPr>
                <w:del w:id="253" w:author="Daniel Lüdecke" w:date="2019-08-16T12:08:00Z"/>
              </w:rPr>
            </w:pPr>
            <w:del w:id="254" w:author="Daniel Lüdecke" w:date="2019-08-16T12:08:00Z">
              <w:r w:rsidDel="00147030">
                <w:delText>Logistic</w:delText>
              </w:r>
            </w:del>
          </w:p>
        </w:tc>
        <w:tc>
          <w:tcPr>
            <w:tcW w:w="0" w:type="auto"/>
          </w:tcPr>
          <w:p w14:paraId="170B1FC0" w14:textId="77777777" w:rsidR="00283BED" w:rsidDel="00147030" w:rsidRDefault="00647D5A">
            <w:pPr>
              <w:rPr>
                <w:del w:id="255" w:author="Daniel Lüdecke" w:date="2019-08-16T12:08:00Z"/>
              </w:rPr>
            </w:pPr>
            <w:del w:id="256" w:author="Daniel Lüdecke" w:date="2019-08-16T12:08:00Z">
              <w:r w:rsidDel="00147030">
                <w:delText>p_value</w:delText>
              </w:r>
            </w:del>
          </w:p>
        </w:tc>
        <w:tc>
          <w:tcPr>
            <w:tcW w:w="0" w:type="auto"/>
          </w:tcPr>
          <w:p w14:paraId="20CDB3FC" w14:textId="77777777" w:rsidR="00283BED" w:rsidDel="00147030" w:rsidRDefault="00647D5A">
            <w:pPr>
              <w:jc w:val="right"/>
              <w:rPr>
                <w:del w:id="257" w:author="Daniel Lüdecke" w:date="2019-08-16T12:08:00Z"/>
              </w:rPr>
            </w:pPr>
            <w:del w:id="258" w:author="Daniel Lüdecke" w:date="2019-08-16T12:08:00Z">
              <w:r w:rsidDel="00147030">
                <w:delText>0.020</w:delText>
              </w:r>
            </w:del>
          </w:p>
        </w:tc>
      </w:tr>
      <w:tr w:rsidR="00283BED" w:rsidDel="00147030" w14:paraId="2810F8EC" w14:textId="77777777">
        <w:trPr>
          <w:del w:id="259" w:author="Daniel Lüdecke" w:date="2019-08-16T12:08:00Z"/>
        </w:trPr>
        <w:tc>
          <w:tcPr>
            <w:tcW w:w="0" w:type="auto"/>
          </w:tcPr>
          <w:p w14:paraId="2A58A871" w14:textId="77777777" w:rsidR="00283BED" w:rsidDel="00147030" w:rsidRDefault="00647D5A">
            <w:pPr>
              <w:rPr>
                <w:del w:id="260" w:author="Daniel Lüdecke" w:date="2019-08-16T12:08:00Z"/>
              </w:rPr>
            </w:pPr>
            <w:del w:id="261" w:author="Daniel Lüdecke" w:date="2019-08-16T12:08:00Z">
              <w:r w:rsidDel="00147030">
                <w:delText>Absence</w:delText>
              </w:r>
            </w:del>
          </w:p>
        </w:tc>
        <w:tc>
          <w:tcPr>
            <w:tcW w:w="0" w:type="auto"/>
          </w:tcPr>
          <w:p w14:paraId="2642C26E" w14:textId="77777777" w:rsidR="00283BED" w:rsidDel="00147030" w:rsidRDefault="00647D5A">
            <w:pPr>
              <w:rPr>
                <w:del w:id="262" w:author="Daniel Lüdecke" w:date="2019-08-16T12:08:00Z"/>
              </w:rPr>
            </w:pPr>
            <w:del w:id="263" w:author="Daniel Lüdecke" w:date="2019-08-16T12:08:00Z">
              <w:r w:rsidDel="00147030">
                <w:delText>Logistic</w:delText>
              </w:r>
            </w:del>
          </w:p>
        </w:tc>
        <w:tc>
          <w:tcPr>
            <w:tcW w:w="0" w:type="auto"/>
          </w:tcPr>
          <w:p w14:paraId="6A29C575" w14:textId="77777777" w:rsidR="00283BED" w:rsidDel="00147030" w:rsidRDefault="00647D5A">
            <w:pPr>
              <w:rPr>
                <w:del w:id="264" w:author="Daniel Lüdecke" w:date="2019-08-16T12:08:00Z"/>
              </w:rPr>
            </w:pPr>
            <w:del w:id="265" w:author="Daniel Lüdecke" w:date="2019-08-16T12:08:00Z">
              <w:r w:rsidDel="00147030">
                <w:delText>p_direction</w:delText>
              </w:r>
            </w:del>
          </w:p>
        </w:tc>
        <w:tc>
          <w:tcPr>
            <w:tcW w:w="0" w:type="auto"/>
          </w:tcPr>
          <w:p w14:paraId="5F890EFD" w14:textId="77777777" w:rsidR="00283BED" w:rsidDel="00147030" w:rsidRDefault="00647D5A">
            <w:pPr>
              <w:jc w:val="right"/>
              <w:rPr>
                <w:del w:id="266" w:author="Daniel Lüdecke" w:date="2019-08-16T12:08:00Z"/>
              </w:rPr>
            </w:pPr>
            <w:del w:id="267" w:author="Daniel Lüdecke" w:date="2019-08-16T12:08:00Z">
              <w:r w:rsidDel="00147030">
                <w:delText>0.024</w:delText>
              </w:r>
            </w:del>
          </w:p>
        </w:tc>
      </w:tr>
      <w:tr w:rsidR="00283BED" w:rsidDel="00147030" w14:paraId="3B8B44D6" w14:textId="77777777">
        <w:trPr>
          <w:del w:id="268" w:author="Daniel Lüdecke" w:date="2019-08-16T12:08:00Z"/>
        </w:trPr>
        <w:tc>
          <w:tcPr>
            <w:tcW w:w="0" w:type="auto"/>
          </w:tcPr>
          <w:p w14:paraId="2E2A36A0" w14:textId="77777777" w:rsidR="00283BED" w:rsidDel="00147030" w:rsidRDefault="00647D5A">
            <w:pPr>
              <w:rPr>
                <w:del w:id="269" w:author="Daniel Lüdecke" w:date="2019-08-16T12:08:00Z"/>
              </w:rPr>
            </w:pPr>
            <w:del w:id="270" w:author="Daniel Lüdecke" w:date="2019-08-16T12:08:00Z">
              <w:r w:rsidDel="00147030">
                <w:delText>Absence</w:delText>
              </w:r>
            </w:del>
          </w:p>
        </w:tc>
        <w:tc>
          <w:tcPr>
            <w:tcW w:w="0" w:type="auto"/>
          </w:tcPr>
          <w:p w14:paraId="247E5724" w14:textId="77777777" w:rsidR="00283BED" w:rsidDel="00147030" w:rsidRDefault="00647D5A">
            <w:pPr>
              <w:rPr>
                <w:del w:id="271" w:author="Daniel Lüdecke" w:date="2019-08-16T12:08:00Z"/>
              </w:rPr>
            </w:pPr>
            <w:del w:id="272" w:author="Daniel Lüdecke" w:date="2019-08-16T12:08:00Z">
              <w:r w:rsidDel="00147030">
                <w:delText>Logistic</w:delText>
              </w:r>
            </w:del>
          </w:p>
        </w:tc>
        <w:tc>
          <w:tcPr>
            <w:tcW w:w="0" w:type="auto"/>
          </w:tcPr>
          <w:p w14:paraId="1DE1D0B4" w14:textId="77777777" w:rsidR="00283BED" w:rsidDel="00147030" w:rsidRDefault="00647D5A">
            <w:pPr>
              <w:rPr>
                <w:del w:id="273" w:author="Daniel Lüdecke" w:date="2019-08-16T12:08:00Z"/>
              </w:rPr>
            </w:pPr>
            <w:del w:id="274" w:author="Daniel Lüdecke" w:date="2019-08-16T12:08:00Z">
              <w:r w:rsidDel="00147030">
                <w:delText>p_MAP</w:delText>
              </w:r>
            </w:del>
          </w:p>
        </w:tc>
        <w:tc>
          <w:tcPr>
            <w:tcW w:w="0" w:type="auto"/>
          </w:tcPr>
          <w:p w14:paraId="7B104DF2" w14:textId="77777777" w:rsidR="00283BED" w:rsidDel="00147030" w:rsidRDefault="00647D5A">
            <w:pPr>
              <w:jc w:val="right"/>
              <w:rPr>
                <w:del w:id="275" w:author="Daniel Lüdecke" w:date="2019-08-16T12:08:00Z"/>
              </w:rPr>
            </w:pPr>
            <w:del w:id="276" w:author="Daniel Lüdecke" w:date="2019-08-16T12:08:00Z">
              <w:r w:rsidDel="00147030">
                <w:delText>0.032</w:delText>
              </w:r>
            </w:del>
          </w:p>
        </w:tc>
      </w:tr>
      <w:tr w:rsidR="00283BED" w:rsidDel="00147030" w14:paraId="14F30BC1" w14:textId="77777777">
        <w:trPr>
          <w:del w:id="277" w:author="Daniel Lüdecke" w:date="2019-08-16T12:08:00Z"/>
        </w:trPr>
        <w:tc>
          <w:tcPr>
            <w:tcW w:w="0" w:type="auto"/>
          </w:tcPr>
          <w:p w14:paraId="68DC8C66" w14:textId="77777777" w:rsidR="00283BED" w:rsidDel="00147030" w:rsidRDefault="00647D5A">
            <w:pPr>
              <w:rPr>
                <w:del w:id="278" w:author="Daniel Lüdecke" w:date="2019-08-16T12:08:00Z"/>
              </w:rPr>
            </w:pPr>
            <w:del w:id="279" w:author="Daniel Lüdecke" w:date="2019-08-16T12:08:00Z">
              <w:r w:rsidDel="00147030">
                <w:delText>Absence</w:delText>
              </w:r>
            </w:del>
          </w:p>
        </w:tc>
        <w:tc>
          <w:tcPr>
            <w:tcW w:w="0" w:type="auto"/>
          </w:tcPr>
          <w:p w14:paraId="700309E8" w14:textId="77777777" w:rsidR="00283BED" w:rsidDel="00147030" w:rsidRDefault="00647D5A">
            <w:pPr>
              <w:rPr>
                <w:del w:id="280" w:author="Daniel Lüdecke" w:date="2019-08-16T12:08:00Z"/>
              </w:rPr>
            </w:pPr>
            <w:del w:id="281" w:author="Daniel Lüdecke" w:date="2019-08-16T12:08:00Z">
              <w:r w:rsidDel="00147030">
                <w:delText>Logistic</w:delText>
              </w:r>
            </w:del>
          </w:p>
        </w:tc>
        <w:tc>
          <w:tcPr>
            <w:tcW w:w="0" w:type="auto"/>
          </w:tcPr>
          <w:p w14:paraId="3F9FF5DA" w14:textId="77777777" w:rsidR="00283BED" w:rsidDel="00147030" w:rsidRDefault="00647D5A">
            <w:pPr>
              <w:rPr>
                <w:del w:id="282" w:author="Daniel Lüdecke" w:date="2019-08-16T12:08:00Z"/>
              </w:rPr>
            </w:pPr>
            <w:del w:id="283" w:author="Daniel Lüdecke" w:date="2019-08-16T12:08:00Z">
              <w:r w:rsidDel="00147030">
                <w:delText>BF_log</w:delText>
              </w:r>
            </w:del>
          </w:p>
        </w:tc>
        <w:tc>
          <w:tcPr>
            <w:tcW w:w="0" w:type="auto"/>
          </w:tcPr>
          <w:p w14:paraId="76A78DAD" w14:textId="77777777" w:rsidR="00283BED" w:rsidDel="00147030" w:rsidRDefault="00647D5A">
            <w:pPr>
              <w:jc w:val="right"/>
              <w:rPr>
                <w:del w:id="284" w:author="Daniel Lüdecke" w:date="2019-08-16T12:08:00Z"/>
              </w:rPr>
            </w:pPr>
            <w:del w:id="285" w:author="Daniel Lüdecke" w:date="2019-08-16T12:08:00Z">
              <w:r w:rsidDel="00147030">
                <w:delText>0.141</w:delText>
              </w:r>
            </w:del>
          </w:p>
        </w:tc>
      </w:tr>
      <w:tr w:rsidR="00283BED" w:rsidDel="00147030" w14:paraId="3807FEE1" w14:textId="77777777">
        <w:trPr>
          <w:del w:id="286" w:author="Daniel Lüdecke" w:date="2019-08-16T12:08:00Z"/>
        </w:trPr>
        <w:tc>
          <w:tcPr>
            <w:tcW w:w="0" w:type="auto"/>
          </w:tcPr>
          <w:p w14:paraId="4B169FCA" w14:textId="77777777" w:rsidR="00283BED" w:rsidDel="00147030" w:rsidRDefault="00647D5A">
            <w:pPr>
              <w:rPr>
                <w:del w:id="287" w:author="Daniel Lüdecke" w:date="2019-08-16T12:08:00Z"/>
              </w:rPr>
            </w:pPr>
            <w:del w:id="288" w:author="Daniel Lüdecke" w:date="2019-08-16T12:08:00Z">
              <w:r w:rsidDel="00147030">
                <w:delText>Absence</w:delText>
              </w:r>
            </w:del>
          </w:p>
        </w:tc>
        <w:tc>
          <w:tcPr>
            <w:tcW w:w="0" w:type="auto"/>
          </w:tcPr>
          <w:p w14:paraId="3DFCD675" w14:textId="77777777" w:rsidR="00283BED" w:rsidDel="00147030" w:rsidRDefault="00647D5A">
            <w:pPr>
              <w:rPr>
                <w:del w:id="289" w:author="Daniel Lüdecke" w:date="2019-08-16T12:08:00Z"/>
              </w:rPr>
            </w:pPr>
            <w:del w:id="290" w:author="Daniel Lüdecke" w:date="2019-08-16T12:08:00Z">
              <w:r w:rsidDel="00147030">
                <w:delText>Logistic</w:delText>
              </w:r>
            </w:del>
          </w:p>
        </w:tc>
        <w:tc>
          <w:tcPr>
            <w:tcW w:w="0" w:type="auto"/>
          </w:tcPr>
          <w:p w14:paraId="27BC2AAF" w14:textId="77777777" w:rsidR="00283BED" w:rsidDel="00147030" w:rsidRDefault="00647D5A">
            <w:pPr>
              <w:rPr>
                <w:del w:id="291" w:author="Daniel Lüdecke" w:date="2019-08-16T12:08:00Z"/>
              </w:rPr>
            </w:pPr>
            <w:del w:id="292" w:author="Daniel Lüdecke" w:date="2019-08-16T12:08:00Z">
              <w:r w:rsidDel="00147030">
                <w:delText>BF_ROPE_log</w:delText>
              </w:r>
            </w:del>
          </w:p>
        </w:tc>
        <w:tc>
          <w:tcPr>
            <w:tcW w:w="0" w:type="auto"/>
          </w:tcPr>
          <w:p w14:paraId="78BE4FCA" w14:textId="77777777" w:rsidR="00283BED" w:rsidDel="00147030" w:rsidRDefault="00647D5A">
            <w:pPr>
              <w:jc w:val="right"/>
              <w:rPr>
                <w:del w:id="293" w:author="Daniel Lüdecke" w:date="2019-08-16T12:08:00Z"/>
              </w:rPr>
            </w:pPr>
            <w:del w:id="294" w:author="Daniel Lüdecke" w:date="2019-08-16T12:08:00Z">
              <w:r w:rsidDel="00147030">
                <w:delText>0.180</w:delText>
              </w:r>
            </w:del>
          </w:p>
        </w:tc>
      </w:tr>
      <w:tr w:rsidR="00283BED" w:rsidDel="00147030" w14:paraId="6B6E0B61" w14:textId="77777777">
        <w:trPr>
          <w:del w:id="295" w:author="Daniel Lüdecke" w:date="2019-08-16T12:08:00Z"/>
        </w:trPr>
        <w:tc>
          <w:tcPr>
            <w:tcW w:w="0" w:type="auto"/>
          </w:tcPr>
          <w:p w14:paraId="25C9D961" w14:textId="77777777" w:rsidR="00283BED" w:rsidDel="00147030" w:rsidRDefault="00647D5A">
            <w:pPr>
              <w:rPr>
                <w:del w:id="296" w:author="Daniel Lüdecke" w:date="2019-08-16T12:08:00Z"/>
              </w:rPr>
            </w:pPr>
            <w:del w:id="297" w:author="Daniel Lüdecke" w:date="2019-08-16T12:08:00Z">
              <w:r w:rsidDel="00147030">
                <w:delText>Absence</w:delText>
              </w:r>
            </w:del>
          </w:p>
        </w:tc>
        <w:tc>
          <w:tcPr>
            <w:tcW w:w="0" w:type="auto"/>
          </w:tcPr>
          <w:p w14:paraId="4BA51755" w14:textId="77777777" w:rsidR="00283BED" w:rsidDel="00147030" w:rsidRDefault="00647D5A">
            <w:pPr>
              <w:rPr>
                <w:del w:id="298" w:author="Daniel Lüdecke" w:date="2019-08-16T12:08:00Z"/>
              </w:rPr>
            </w:pPr>
            <w:del w:id="299" w:author="Daniel Lüdecke" w:date="2019-08-16T12:08:00Z">
              <w:r w:rsidDel="00147030">
                <w:delText>Logistic</w:delText>
              </w:r>
            </w:del>
          </w:p>
        </w:tc>
        <w:tc>
          <w:tcPr>
            <w:tcW w:w="0" w:type="auto"/>
          </w:tcPr>
          <w:p w14:paraId="177D0175" w14:textId="77777777" w:rsidR="00283BED" w:rsidDel="00147030" w:rsidRDefault="00647D5A">
            <w:pPr>
              <w:rPr>
                <w:del w:id="300" w:author="Daniel Lüdecke" w:date="2019-08-16T12:08:00Z"/>
              </w:rPr>
            </w:pPr>
            <w:del w:id="301" w:author="Daniel Lüdecke" w:date="2019-08-16T12:08:00Z">
              <w:r w:rsidDel="00147030">
                <w:delText>ROPE_95</w:delText>
              </w:r>
            </w:del>
          </w:p>
        </w:tc>
        <w:tc>
          <w:tcPr>
            <w:tcW w:w="0" w:type="auto"/>
          </w:tcPr>
          <w:p w14:paraId="31AD965C" w14:textId="77777777" w:rsidR="00283BED" w:rsidDel="00147030" w:rsidRDefault="00647D5A">
            <w:pPr>
              <w:jc w:val="right"/>
              <w:rPr>
                <w:del w:id="302" w:author="Daniel Lüdecke" w:date="2019-08-16T12:08:00Z"/>
              </w:rPr>
            </w:pPr>
            <w:del w:id="303" w:author="Daniel Lüdecke" w:date="2019-08-16T12:08:00Z">
              <w:r w:rsidDel="00147030">
                <w:delText>0.310</w:delText>
              </w:r>
            </w:del>
          </w:p>
        </w:tc>
      </w:tr>
      <w:tr w:rsidR="00283BED" w:rsidDel="00147030" w14:paraId="3182ADA6" w14:textId="77777777">
        <w:trPr>
          <w:del w:id="304" w:author="Daniel Lüdecke" w:date="2019-08-16T12:08:00Z"/>
        </w:trPr>
        <w:tc>
          <w:tcPr>
            <w:tcW w:w="0" w:type="auto"/>
          </w:tcPr>
          <w:p w14:paraId="77B77EC6" w14:textId="77777777" w:rsidR="00283BED" w:rsidDel="00147030" w:rsidRDefault="00647D5A">
            <w:pPr>
              <w:rPr>
                <w:del w:id="305" w:author="Daniel Lüdecke" w:date="2019-08-16T12:08:00Z"/>
              </w:rPr>
            </w:pPr>
            <w:del w:id="306" w:author="Daniel Lüdecke" w:date="2019-08-16T12:08:00Z">
              <w:r w:rsidDel="00147030">
                <w:delText>Absence</w:delText>
              </w:r>
            </w:del>
          </w:p>
        </w:tc>
        <w:tc>
          <w:tcPr>
            <w:tcW w:w="0" w:type="auto"/>
          </w:tcPr>
          <w:p w14:paraId="5587598E" w14:textId="77777777" w:rsidR="00283BED" w:rsidDel="00147030" w:rsidRDefault="00647D5A">
            <w:pPr>
              <w:rPr>
                <w:del w:id="307" w:author="Daniel Lüdecke" w:date="2019-08-16T12:08:00Z"/>
              </w:rPr>
            </w:pPr>
            <w:del w:id="308" w:author="Daniel Lüdecke" w:date="2019-08-16T12:08:00Z">
              <w:r w:rsidDel="00147030">
                <w:delText>Logistic</w:delText>
              </w:r>
            </w:del>
          </w:p>
        </w:tc>
        <w:tc>
          <w:tcPr>
            <w:tcW w:w="0" w:type="auto"/>
          </w:tcPr>
          <w:p w14:paraId="44837E84" w14:textId="77777777" w:rsidR="00283BED" w:rsidDel="00147030" w:rsidRDefault="00647D5A">
            <w:pPr>
              <w:rPr>
                <w:del w:id="309" w:author="Daniel Lüdecke" w:date="2019-08-16T12:08:00Z"/>
              </w:rPr>
            </w:pPr>
            <w:del w:id="310" w:author="Daniel Lüdecke" w:date="2019-08-16T12:08:00Z">
              <w:r w:rsidDel="00147030">
                <w:delText>ROPE_full</w:delText>
              </w:r>
            </w:del>
          </w:p>
        </w:tc>
        <w:tc>
          <w:tcPr>
            <w:tcW w:w="0" w:type="auto"/>
          </w:tcPr>
          <w:p w14:paraId="0399774E" w14:textId="77777777" w:rsidR="00283BED" w:rsidDel="00147030" w:rsidRDefault="00647D5A">
            <w:pPr>
              <w:jc w:val="right"/>
              <w:rPr>
                <w:del w:id="311" w:author="Daniel Lüdecke" w:date="2019-08-16T12:08:00Z"/>
              </w:rPr>
            </w:pPr>
            <w:del w:id="312" w:author="Daniel Lüdecke" w:date="2019-08-16T12:08:00Z">
              <w:r w:rsidDel="00147030">
                <w:delText>0.315</w:delText>
              </w:r>
            </w:del>
          </w:p>
        </w:tc>
      </w:tr>
      <w:tr w:rsidR="00283BED" w:rsidDel="00147030" w14:paraId="4EAAC4CE" w14:textId="77777777">
        <w:trPr>
          <w:del w:id="313" w:author="Daniel Lüdecke" w:date="2019-08-16T12:08:00Z"/>
        </w:trPr>
        <w:tc>
          <w:tcPr>
            <w:tcW w:w="0" w:type="auto"/>
          </w:tcPr>
          <w:p w14:paraId="7D4C89A0" w14:textId="77777777" w:rsidR="00283BED" w:rsidDel="00147030" w:rsidRDefault="00647D5A">
            <w:pPr>
              <w:rPr>
                <w:del w:id="314" w:author="Daniel Lüdecke" w:date="2019-08-16T12:08:00Z"/>
              </w:rPr>
            </w:pPr>
            <w:del w:id="315" w:author="Daniel Lüdecke" w:date="2019-08-16T12:08:00Z">
              <w:r w:rsidDel="00147030">
                <w:delText>Presence</w:delText>
              </w:r>
            </w:del>
          </w:p>
        </w:tc>
        <w:tc>
          <w:tcPr>
            <w:tcW w:w="0" w:type="auto"/>
          </w:tcPr>
          <w:p w14:paraId="7C48B489" w14:textId="77777777" w:rsidR="00283BED" w:rsidDel="00147030" w:rsidRDefault="00647D5A">
            <w:pPr>
              <w:rPr>
                <w:del w:id="316" w:author="Daniel Lüdecke" w:date="2019-08-16T12:08:00Z"/>
              </w:rPr>
            </w:pPr>
            <w:del w:id="317" w:author="Daniel Lüdecke" w:date="2019-08-16T12:08:00Z">
              <w:r w:rsidDel="00147030">
                <w:delText>Linear</w:delText>
              </w:r>
            </w:del>
          </w:p>
        </w:tc>
        <w:tc>
          <w:tcPr>
            <w:tcW w:w="0" w:type="auto"/>
          </w:tcPr>
          <w:p w14:paraId="0C42DDE4" w14:textId="77777777" w:rsidR="00283BED" w:rsidDel="00147030" w:rsidRDefault="00647D5A">
            <w:pPr>
              <w:rPr>
                <w:del w:id="318" w:author="Daniel Lüdecke" w:date="2019-08-16T12:08:00Z"/>
              </w:rPr>
            </w:pPr>
            <w:del w:id="319" w:author="Daniel Lüdecke" w:date="2019-08-16T12:08:00Z">
              <w:r w:rsidDel="00147030">
                <w:delText>ROPE_full</w:delText>
              </w:r>
            </w:del>
          </w:p>
        </w:tc>
        <w:tc>
          <w:tcPr>
            <w:tcW w:w="0" w:type="auto"/>
          </w:tcPr>
          <w:p w14:paraId="7C471984" w14:textId="77777777" w:rsidR="00283BED" w:rsidDel="00147030" w:rsidRDefault="00647D5A">
            <w:pPr>
              <w:jc w:val="right"/>
              <w:rPr>
                <w:del w:id="320" w:author="Daniel Lüdecke" w:date="2019-08-16T12:08:00Z"/>
              </w:rPr>
            </w:pPr>
            <w:del w:id="321" w:author="Daniel Lüdecke" w:date="2019-08-16T12:08:00Z">
              <w:r w:rsidDel="00147030">
                <w:delText>0.025</w:delText>
              </w:r>
            </w:del>
          </w:p>
        </w:tc>
      </w:tr>
      <w:tr w:rsidR="00283BED" w:rsidDel="00147030" w14:paraId="4892D12E" w14:textId="77777777">
        <w:trPr>
          <w:del w:id="322" w:author="Daniel Lüdecke" w:date="2019-08-16T12:08:00Z"/>
        </w:trPr>
        <w:tc>
          <w:tcPr>
            <w:tcW w:w="0" w:type="auto"/>
          </w:tcPr>
          <w:p w14:paraId="084CE363" w14:textId="77777777" w:rsidR="00283BED" w:rsidDel="00147030" w:rsidRDefault="00647D5A">
            <w:pPr>
              <w:rPr>
                <w:del w:id="323" w:author="Daniel Lüdecke" w:date="2019-08-16T12:08:00Z"/>
              </w:rPr>
            </w:pPr>
            <w:del w:id="324" w:author="Daniel Lüdecke" w:date="2019-08-16T12:08:00Z">
              <w:r w:rsidDel="00147030">
                <w:delText>Presence</w:delText>
              </w:r>
            </w:del>
          </w:p>
        </w:tc>
        <w:tc>
          <w:tcPr>
            <w:tcW w:w="0" w:type="auto"/>
          </w:tcPr>
          <w:p w14:paraId="08BC0A8F" w14:textId="77777777" w:rsidR="00283BED" w:rsidDel="00147030" w:rsidRDefault="00647D5A">
            <w:pPr>
              <w:rPr>
                <w:del w:id="325" w:author="Daniel Lüdecke" w:date="2019-08-16T12:08:00Z"/>
              </w:rPr>
            </w:pPr>
            <w:del w:id="326" w:author="Daniel Lüdecke" w:date="2019-08-16T12:08:00Z">
              <w:r w:rsidDel="00147030">
                <w:delText>Linear</w:delText>
              </w:r>
            </w:del>
          </w:p>
        </w:tc>
        <w:tc>
          <w:tcPr>
            <w:tcW w:w="0" w:type="auto"/>
          </w:tcPr>
          <w:p w14:paraId="30EDCF44" w14:textId="77777777" w:rsidR="00283BED" w:rsidDel="00147030" w:rsidRDefault="00647D5A">
            <w:pPr>
              <w:rPr>
                <w:del w:id="327" w:author="Daniel Lüdecke" w:date="2019-08-16T12:08:00Z"/>
              </w:rPr>
            </w:pPr>
            <w:del w:id="328" w:author="Daniel Lüdecke" w:date="2019-08-16T12:08:00Z">
              <w:r w:rsidDel="00147030">
                <w:delText>ROPE_95</w:delText>
              </w:r>
            </w:del>
          </w:p>
        </w:tc>
        <w:tc>
          <w:tcPr>
            <w:tcW w:w="0" w:type="auto"/>
          </w:tcPr>
          <w:p w14:paraId="2E3529D6" w14:textId="77777777" w:rsidR="00283BED" w:rsidDel="00147030" w:rsidRDefault="00647D5A">
            <w:pPr>
              <w:jc w:val="right"/>
              <w:rPr>
                <w:del w:id="329" w:author="Daniel Lüdecke" w:date="2019-08-16T12:08:00Z"/>
              </w:rPr>
            </w:pPr>
            <w:del w:id="330" w:author="Daniel Lüdecke" w:date="2019-08-16T12:08:00Z">
              <w:r w:rsidDel="00147030">
                <w:delText>0.033</w:delText>
              </w:r>
            </w:del>
          </w:p>
        </w:tc>
      </w:tr>
      <w:tr w:rsidR="00283BED" w:rsidDel="00147030" w14:paraId="3BEC9246" w14:textId="77777777">
        <w:trPr>
          <w:del w:id="331" w:author="Daniel Lüdecke" w:date="2019-08-16T12:08:00Z"/>
        </w:trPr>
        <w:tc>
          <w:tcPr>
            <w:tcW w:w="0" w:type="auto"/>
          </w:tcPr>
          <w:p w14:paraId="436FB4C4" w14:textId="77777777" w:rsidR="00283BED" w:rsidDel="00147030" w:rsidRDefault="00647D5A">
            <w:pPr>
              <w:rPr>
                <w:del w:id="332" w:author="Daniel Lüdecke" w:date="2019-08-16T12:08:00Z"/>
              </w:rPr>
            </w:pPr>
            <w:del w:id="333" w:author="Daniel Lüdecke" w:date="2019-08-16T12:08:00Z">
              <w:r w:rsidDel="00147030">
                <w:delText>Presence</w:delText>
              </w:r>
            </w:del>
          </w:p>
        </w:tc>
        <w:tc>
          <w:tcPr>
            <w:tcW w:w="0" w:type="auto"/>
          </w:tcPr>
          <w:p w14:paraId="2F76A1FD" w14:textId="77777777" w:rsidR="00283BED" w:rsidDel="00147030" w:rsidRDefault="00647D5A">
            <w:pPr>
              <w:rPr>
                <w:del w:id="334" w:author="Daniel Lüdecke" w:date="2019-08-16T12:08:00Z"/>
              </w:rPr>
            </w:pPr>
            <w:del w:id="335" w:author="Daniel Lüdecke" w:date="2019-08-16T12:08:00Z">
              <w:r w:rsidDel="00147030">
                <w:delText>Linear</w:delText>
              </w:r>
            </w:del>
          </w:p>
        </w:tc>
        <w:tc>
          <w:tcPr>
            <w:tcW w:w="0" w:type="auto"/>
          </w:tcPr>
          <w:p w14:paraId="75313821" w14:textId="77777777" w:rsidR="00283BED" w:rsidDel="00147030" w:rsidRDefault="00647D5A">
            <w:pPr>
              <w:rPr>
                <w:del w:id="336" w:author="Daniel Lüdecke" w:date="2019-08-16T12:08:00Z"/>
              </w:rPr>
            </w:pPr>
            <w:del w:id="337" w:author="Daniel Lüdecke" w:date="2019-08-16T12:08:00Z">
              <w:r w:rsidDel="00147030">
                <w:delText>BF_ROPE_log</w:delText>
              </w:r>
            </w:del>
          </w:p>
        </w:tc>
        <w:tc>
          <w:tcPr>
            <w:tcW w:w="0" w:type="auto"/>
          </w:tcPr>
          <w:p w14:paraId="7C43464A" w14:textId="77777777" w:rsidR="00283BED" w:rsidDel="00147030" w:rsidRDefault="00647D5A">
            <w:pPr>
              <w:jc w:val="right"/>
              <w:rPr>
                <w:del w:id="338" w:author="Daniel Lüdecke" w:date="2019-08-16T12:08:00Z"/>
              </w:rPr>
            </w:pPr>
            <w:del w:id="339" w:author="Daniel Lüdecke" w:date="2019-08-16T12:08:00Z">
              <w:r w:rsidDel="00147030">
                <w:delText>0.152</w:delText>
              </w:r>
            </w:del>
          </w:p>
        </w:tc>
      </w:tr>
      <w:tr w:rsidR="00283BED" w:rsidDel="00147030" w14:paraId="3D7EFD0E" w14:textId="77777777">
        <w:trPr>
          <w:del w:id="340" w:author="Daniel Lüdecke" w:date="2019-08-16T12:08:00Z"/>
        </w:trPr>
        <w:tc>
          <w:tcPr>
            <w:tcW w:w="0" w:type="auto"/>
          </w:tcPr>
          <w:p w14:paraId="7DB457F9" w14:textId="77777777" w:rsidR="00283BED" w:rsidDel="00147030" w:rsidRDefault="00647D5A">
            <w:pPr>
              <w:rPr>
                <w:del w:id="341" w:author="Daniel Lüdecke" w:date="2019-08-16T12:08:00Z"/>
              </w:rPr>
            </w:pPr>
            <w:del w:id="342" w:author="Daniel Lüdecke" w:date="2019-08-16T12:08:00Z">
              <w:r w:rsidDel="00147030">
                <w:delText>Presence</w:delText>
              </w:r>
            </w:del>
          </w:p>
        </w:tc>
        <w:tc>
          <w:tcPr>
            <w:tcW w:w="0" w:type="auto"/>
          </w:tcPr>
          <w:p w14:paraId="0A9FF5C7" w14:textId="77777777" w:rsidR="00283BED" w:rsidDel="00147030" w:rsidRDefault="00647D5A">
            <w:pPr>
              <w:rPr>
                <w:del w:id="343" w:author="Daniel Lüdecke" w:date="2019-08-16T12:08:00Z"/>
              </w:rPr>
            </w:pPr>
            <w:del w:id="344" w:author="Daniel Lüdecke" w:date="2019-08-16T12:08:00Z">
              <w:r w:rsidDel="00147030">
                <w:delText>Linear</w:delText>
              </w:r>
            </w:del>
          </w:p>
        </w:tc>
        <w:tc>
          <w:tcPr>
            <w:tcW w:w="0" w:type="auto"/>
          </w:tcPr>
          <w:p w14:paraId="35A492C2" w14:textId="77777777" w:rsidR="00283BED" w:rsidDel="00147030" w:rsidRDefault="00647D5A">
            <w:pPr>
              <w:rPr>
                <w:del w:id="345" w:author="Daniel Lüdecke" w:date="2019-08-16T12:08:00Z"/>
              </w:rPr>
            </w:pPr>
            <w:del w:id="346" w:author="Daniel Lüdecke" w:date="2019-08-16T12:08:00Z">
              <w:r w:rsidDel="00147030">
                <w:delText>p_value</w:delText>
              </w:r>
            </w:del>
          </w:p>
        </w:tc>
        <w:tc>
          <w:tcPr>
            <w:tcW w:w="0" w:type="auto"/>
          </w:tcPr>
          <w:p w14:paraId="059EF08D" w14:textId="77777777" w:rsidR="00283BED" w:rsidDel="00147030" w:rsidRDefault="00647D5A">
            <w:pPr>
              <w:jc w:val="right"/>
              <w:rPr>
                <w:del w:id="347" w:author="Daniel Lüdecke" w:date="2019-08-16T12:08:00Z"/>
              </w:rPr>
            </w:pPr>
            <w:del w:id="348" w:author="Daniel Lüdecke" w:date="2019-08-16T12:08:00Z">
              <w:r w:rsidDel="00147030">
                <w:delText>0.166</w:delText>
              </w:r>
            </w:del>
          </w:p>
        </w:tc>
      </w:tr>
      <w:tr w:rsidR="00283BED" w:rsidDel="00147030" w14:paraId="5F57DA01" w14:textId="77777777">
        <w:trPr>
          <w:del w:id="349" w:author="Daniel Lüdecke" w:date="2019-08-16T12:08:00Z"/>
        </w:trPr>
        <w:tc>
          <w:tcPr>
            <w:tcW w:w="0" w:type="auto"/>
          </w:tcPr>
          <w:p w14:paraId="4BBEE5E4" w14:textId="77777777" w:rsidR="00283BED" w:rsidDel="00147030" w:rsidRDefault="00647D5A">
            <w:pPr>
              <w:rPr>
                <w:del w:id="350" w:author="Daniel Lüdecke" w:date="2019-08-16T12:08:00Z"/>
              </w:rPr>
            </w:pPr>
            <w:del w:id="351" w:author="Daniel Lüdecke" w:date="2019-08-16T12:08:00Z">
              <w:r w:rsidDel="00147030">
                <w:delText>Presence</w:delText>
              </w:r>
            </w:del>
          </w:p>
        </w:tc>
        <w:tc>
          <w:tcPr>
            <w:tcW w:w="0" w:type="auto"/>
          </w:tcPr>
          <w:p w14:paraId="75863391" w14:textId="77777777" w:rsidR="00283BED" w:rsidDel="00147030" w:rsidRDefault="00647D5A">
            <w:pPr>
              <w:rPr>
                <w:del w:id="352" w:author="Daniel Lüdecke" w:date="2019-08-16T12:08:00Z"/>
              </w:rPr>
            </w:pPr>
            <w:del w:id="353" w:author="Daniel Lüdecke" w:date="2019-08-16T12:08:00Z">
              <w:r w:rsidDel="00147030">
                <w:delText>Linear</w:delText>
              </w:r>
            </w:del>
          </w:p>
        </w:tc>
        <w:tc>
          <w:tcPr>
            <w:tcW w:w="0" w:type="auto"/>
          </w:tcPr>
          <w:p w14:paraId="3875366A" w14:textId="77777777" w:rsidR="00283BED" w:rsidDel="00147030" w:rsidRDefault="00647D5A">
            <w:pPr>
              <w:rPr>
                <w:del w:id="354" w:author="Daniel Lüdecke" w:date="2019-08-16T12:08:00Z"/>
              </w:rPr>
            </w:pPr>
            <w:del w:id="355" w:author="Daniel Lüdecke" w:date="2019-08-16T12:08:00Z">
              <w:r w:rsidDel="00147030">
                <w:delText>p_direction</w:delText>
              </w:r>
            </w:del>
          </w:p>
        </w:tc>
        <w:tc>
          <w:tcPr>
            <w:tcW w:w="0" w:type="auto"/>
          </w:tcPr>
          <w:p w14:paraId="03B55A5A" w14:textId="77777777" w:rsidR="00283BED" w:rsidDel="00147030" w:rsidRDefault="00647D5A">
            <w:pPr>
              <w:jc w:val="right"/>
              <w:rPr>
                <w:del w:id="356" w:author="Daniel Lüdecke" w:date="2019-08-16T12:08:00Z"/>
              </w:rPr>
            </w:pPr>
            <w:del w:id="357" w:author="Daniel Lüdecke" w:date="2019-08-16T12:08:00Z">
              <w:r w:rsidDel="00147030">
                <w:delText>0.171</w:delText>
              </w:r>
            </w:del>
          </w:p>
        </w:tc>
      </w:tr>
      <w:tr w:rsidR="00283BED" w:rsidDel="00147030" w14:paraId="3E2E2B16" w14:textId="77777777">
        <w:trPr>
          <w:del w:id="358" w:author="Daniel Lüdecke" w:date="2019-08-16T12:08:00Z"/>
        </w:trPr>
        <w:tc>
          <w:tcPr>
            <w:tcW w:w="0" w:type="auto"/>
          </w:tcPr>
          <w:p w14:paraId="485331C1" w14:textId="77777777" w:rsidR="00283BED" w:rsidDel="00147030" w:rsidRDefault="00647D5A">
            <w:pPr>
              <w:rPr>
                <w:del w:id="359" w:author="Daniel Lüdecke" w:date="2019-08-16T12:08:00Z"/>
              </w:rPr>
            </w:pPr>
            <w:del w:id="360" w:author="Daniel Lüdecke" w:date="2019-08-16T12:08:00Z">
              <w:r w:rsidDel="00147030">
                <w:delText>Presence</w:delText>
              </w:r>
            </w:del>
          </w:p>
        </w:tc>
        <w:tc>
          <w:tcPr>
            <w:tcW w:w="0" w:type="auto"/>
          </w:tcPr>
          <w:p w14:paraId="3AA88757" w14:textId="77777777" w:rsidR="00283BED" w:rsidDel="00147030" w:rsidRDefault="00647D5A">
            <w:pPr>
              <w:rPr>
                <w:del w:id="361" w:author="Daniel Lüdecke" w:date="2019-08-16T12:08:00Z"/>
              </w:rPr>
            </w:pPr>
            <w:del w:id="362" w:author="Daniel Lüdecke" w:date="2019-08-16T12:08:00Z">
              <w:r w:rsidDel="00147030">
                <w:delText>Linear</w:delText>
              </w:r>
            </w:del>
          </w:p>
        </w:tc>
        <w:tc>
          <w:tcPr>
            <w:tcW w:w="0" w:type="auto"/>
          </w:tcPr>
          <w:p w14:paraId="6E5CE05B" w14:textId="77777777" w:rsidR="00283BED" w:rsidDel="00147030" w:rsidRDefault="00647D5A">
            <w:pPr>
              <w:rPr>
                <w:del w:id="363" w:author="Daniel Lüdecke" w:date="2019-08-16T12:08:00Z"/>
              </w:rPr>
            </w:pPr>
            <w:del w:id="364" w:author="Daniel Lüdecke" w:date="2019-08-16T12:08:00Z">
              <w:r w:rsidDel="00147030">
                <w:delText>BF_log</w:delText>
              </w:r>
            </w:del>
          </w:p>
        </w:tc>
        <w:tc>
          <w:tcPr>
            <w:tcW w:w="0" w:type="auto"/>
          </w:tcPr>
          <w:p w14:paraId="7C17F565" w14:textId="77777777" w:rsidR="00283BED" w:rsidDel="00147030" w:rsidRDefault="00647D5A">
            <w:pPr>
              <w:jc w:val="right"/>
              <w:rPr>
                <w:del w:id="365" w:author="Daniel Lüdecke" w:date="2019-08-16T12:08:00Z"/>
              </w:rPr>
            </w:pPr>
            <w:del w:id="366" w:author="Daniel Lüdecke" w:date="2019-08-16T12:08:00Z">
              <w:r w:rsidDel="00147030">
                <w:delText>0.198</w:delText>
              </w:r>
            </w:del>
          </w:p>
        </w:tc>
      </w:tr>
      <w:tr w:rsidR="00283BED" w:rsidDel="00147030" w14:paraId="080F4A66" w14:textId="77777777">
        <w:trPr>
          <w:del w:id="367" w:author="Daniel Lüdecke" w:date="2019-08-16T12:08:00Z"/>
        </w:trPr>
        <w:tc>
          <w:tcPr>
            <w:tcW w:w="0" w:type="auto"/>
          </w:tcPr>
          <w:p w14:paraId="0C37CD87" w14:textId="77777777" w:rsidR="00283BED" w:rsidDel="00147030" w:rsidRDefault="00647D5A">
            <w:pPr>
              <w:rPr>
                <w:del w:id="368" w:author="Daniel Lüdecke" w:date="2019-08-16T12:08:00Z"/>
              </w:rPr>
            </w:pPr>
            <w:del w:id="369" w:author="Daniel Lüdecke" w:date="2019-08-16T12:08:00Z">
              <w:r w:rsidDel="00147030">
                <w:delText>Presence</w:delText>
              </w:r>
            </w:del>
          </w:p>
        </w:tc>
        <w:tc>
          <w:tcPr>
            <w:tcW w:w="0" w:type="auto"/>
          </w:tcPr>
          <w:p w14:paraId="53D4620C" w14:textId="77777777" w:rsidR="00283BED" w:rsidDel="00147030" w:rsidRDefault="00647D5A">
            <w:pPr>
              <w:rPr>
                <w:del w:id="370" w:author="Daniel Lüdecke" w:date="2019-08-16T12:08:00Z"/>
              </w:rPr>
            </w:pPr>
            <w:del w:id="371" w:author="Daniel Lüdecke" w:date="2019-08-16T12:08:00Z">
              <w:r w:rsidDel="00147030">
                <w:delText>Linear</w:delText>
              </w:r>
            </w:del>
          </w:p>
        </w:tc>
        <w:tc>
          <w:tcPr>
            <w:tcW w:w="0" w:type="auto"/>
          </w:tcPr>
          <w:p w14:paraId="15C2546F" w14:textId="77777777" w:rsidR="00283BED" w:rsidDel="00147030" w:rsidRDefault="00647D5A">
            <w:pPr>
              <w:rPr>
                <w:del w:id="372" w:author="Daniel Lüdecke" w:date="2019-08-16T12:08:00Z"/>
              </w:rPr>
            </w:pPr>
            <w:del w:id="373" w:author="Daniel Lüdecke" w:date="2019-08-16T12:08:00Z">
              <w:r w:rsidDel="00147030">
                <w:delText>p_MAP</w:delText>
              </w:r>
            </w:del>
          </w:p>
        </w:tc>
        <w:tc>
          <w:tcPr>
            <w:tcW w:w="0" w:type="auto"/>
          </w:tcPr>
          <w:p w14:paraId="5B2DD348" w14:textId="77777777" w:rsidR="00283BED" w:rsidDel="00147030" w:rsidRDefault="00647D5A">
            <w:pPr>
              <w:jc w:val="right"/>
              <w:rPr>
                <w:del w:id="374" w:author="Daniel Lüdecke" w:date="2019-08-16T12:08:00Z"/>
              </w:rPr>
            </w:pPr>
            <w:del w:id="375" w:author="Daniel Lüdecke" w:date="2019-08-16T12:08:00Z">
              <w:r w:rsidDel="00147030">
                <w:delText>0.239</w:delText>
              </w:r>
            </w:del>
          </w:p>
        </w:tc>
      </w:tr>
      <w:tr w:rsidR="00283BED" w:rsidDel="00147030" w14:paraId="03B78FD5" w14:textId="77777777">
        <w:trPr>
          <w:del w:id="376" w:author="Daniel Lüdecke" w:date="2019-08-16T12:08:00Z"/>
        </w:trPr>
        <w:tc>
          <w:tcPr>
            <w:tcW w:w="0" w:type="auto"/>
          </w:tcPr>
          <w:p w14:paraId="4DA5EB58" w14:textId="77777777" w:rsidR="00283BED" w:rsidDel="00147030" w:rsidRDefault="00647D5A">
            <w:pPr>
              <w:rPr>
                <w:del w:id="377" w:author="Daniel Lüdecke" w:date="2019-08-16T12:08:00Z"/>
              </w:rPr>
            </w:pPr>
            <w:del w:id="378" w:author="Daniel Lüdecke" w:date="2019-08-16T12:08:00Z">
              <w:r w:rsidDel="00147030">
                <w:delText>Presence</w:delText>
              </w:r>
            </w:del>
          </w:p>
        </w:tc>
        <w:tc>
          <w:tcPr>
            <w:tcW w:w="0" w:type="auto"/>
          </w:tcPr>
          <w:p w14:paraId="714262F6" w14:textId="77777777" w:rsidR="00283BED" w:rsidDel="00147030" w:rsidRDefault="00647D5A">
            <w:pPr>
              <w:rPr>
                <w:del w:id="379" w:author="Daniel Lüdecke" w:date="2019-08-16T12:08:00Z"/>
              </w:rPr>
            </w:pPr>
            <w:del w:id="380" w:author="Daniel Lüdecke" w:date="2019-08-16T12:08:00Z">
              <w:r w:rsidDel="00147030">
                <w:delText>Logistic</w:delText>
              </w:r>
            </w:del>
          </w:p>
        </w:tc>
        <w:tc>
          <w:tcPr>
            <w:tcW w:w="0" w:type="auto"/>
          </w:tcPr>
          <w:p w14:paraId="1ADB68F6" w14:textId="77777777" w:rsidR="00283BED" w:rsidDel="00147030" w:rsidRDefault="00647D5A">
            <w:pPr>
              <w:rPr>
                <w:del w:id="381" w:author="Daniel Lüdecke" w:date="2019-08-16T12:08:00Z"/>
              </w:rPr>
            </w:pPr>
            <w:del w:id="382" w:author="Daniel Lüdecke" w:date="2019-08-16T12:08:00Z">
              <w:r w:rsidDel="00147030">
                <w:delText>ROPE_95</w:delText>
              </w:r>
            </w:del>
          </w:p>
        </w:tc>
        <w:tc>
          <w:tcPr>
            <w:tcW w:w="0" w:type="auto"/>
          </w:tcPr>
          <w:p w14:paraId="6E5666ED" w14:textId="77777777" w:rsidR="00283BED" w:rsidDel="00147030" w:rsidRDefault="00647D5A">
            <w:pPr>
              <w:jc w:val="right"/>
              <w:rPr>
                <w:del w:id="383" w:author="Daniel Lüdecke" w:date="2019-08-16T12:08:00Z"/>
              </w:rPr>
            </w:pPr>
            <w:del w:id="384" w:author="Daniel Lüdecke" w:date="2019-08-16T12:08:00Z">
              <w:r w:rsidDel="00147030">
                <w:delText>0.008</w:delText>
              </w:r>
            </w:del>
          </w:p>
        </w:tc>
      </w:tr>
      <w:tr w:rsidR="00283BED" w:rsidDel="00147030" w14:paraId="5328011D" w14:textId="77777777">
        <w:trPr>
          <w:del w:id="385" w:author="Daniel Lüdecke" w:date="2019-08-16T12:08:00Z"/>
        </w:trPr>
        <w:tc>
          <w:tcPr>
            <w:tcW w:w="0" w:type="auto"/>
          </w:tcPr>
          <w:p w14:paraId="34158A10" w14:textId="77777777" w:rsidR="00283BED" w:rsidDel="00147030" w:rsidRDefault="00647D5A">
            <w:pPr>
              <w:rPr>
                <w:del w:id="386" w:author="Daniel Lüdecke" w:date="2019-08-16T12:08:00Z"/>
              </w:rPr>
            </w:pPr>
            <w:del w:id="387" w:author="Daniel Lüdecke" w:date="2019-08-16T12:08:00Z">
              <w:r w:rsidDel="00147030">
                <w:delText>Presence</w:delText>
              </w:r>
            </w:del>
          </w:p>
        </w:tc>
        <w:tc>
          <w:tcPr>
            <w:tcW w:w="0" w:type="auto"/>
          </w:tcPr>
          <w:p w14:paraId="395E5DAE" w14:textId="77777777" w:rsidR="00283BED" w:rsidDel="00147030" w:rsidRDefault="00647D5A">
            <w:pPr>
              <w:rPr>
                <w:del w:id="388" w:author="Daniel Lüdecke" w:date="2019-08-16T12:08:00Z"/>
              </w:rPr>
            </w:pPr>
            <w:del w:id="389" w:author="Daniel Lüdecke" w:date="2019-08-16T12:08:00Z">
              <w:r w:rsidDel="00147030">
                <w:delText>Logistic</w:delText>
              </w:r>
            </w:del>
          </w:p>
        </w:tc>
        <w:tc>
          <w:tcPr>
            <w:tcW w:w="0" w:type="auto"/>
          </w:tcPr>
          <w:p w14:paraId="743CBC31" w14:textId="77777777" w:rsidR="00283BED" w:rsidDel="00147030" w:rsidRDefault="00647D5A">
            <w:pPr>
              <w:rPr>
                <w:del w:id="390" w:author="Daniel Lüdecke" w:date="2019-08-16T12:08:00Z"/>
              </w:rPr>
            </w:pPr>
            <w:del w:id="391" w:author="Daniel Lüdecke" w:date="2019-08-16T12:08:00Z">
              <w:r w:rsidDel="00147030">
                <w:delText>ROPE_full</w:delText>
              </w:r>
            </w:del>
          </w:p>
        </w:tc>
        <w:tc>
          <w:tcPr>
            <w:tcW w:w="0" w:type="auto"/>
          </w:tcPr>
          <w:p w14:paraId="590C97CA" w14:textId="77777777" w:rsidR="00283BED" w:rsidDel="00147030" w:rsidRDefault="00647D5A">
            <w:pPr>
              <w:jc w:val="right"/>
              <w:rPr>
                <w:del w:id="392" w:author="Daniel Lüdecke" w:date="2019-08-16T12:08:00Z"/>
              </w:rPr>
            </w:pPr>
            <w:del w:id="393" w:author="Daniel Lüdecke" w:date="2019-08-16T12:08:00Z">
              <w:r w:rsidDel="00147030">
                <w:delText>0.016</w:delText>
              </w:r>
            </w:del>
          </w:p>
        </w:tc>
      </w:tr>
      <w:tr w:rsidR="00283BED" w:rsidDel="00147030" w14:paraId="459E832B" w14:textId="77777777">
        <w:trPr>
          <w:del w:id="394" w:author="Daniel Lüdecke" w:date="2019-08-16T12:08:00Z"/>
        </w:trPr>
        <w:tc>
          <w:tcPr>
            <w:tcW w:w="0" w:type="auto"/>
          </w:tcPr>
          <w:p w14:paraId="40BFA27B" w14:textId="77777777" w:rsidR="00283BED" w:rsidDel="00147030" w:rsidRDefault="00647D5A">
            <w:pPr>
              <w:rPr>
                <w:del w:id="395" w:author="Daniel Lüdecke" w:date="2019-08-16T12:08:00Z"/>
              </w:rPr>
            </w:pPr>
            <w:del w:id="396" w:author="Daniel Lüdecke" w:date="2019-08-16T12:08:00Z">
              <w:r w:rsidDel="00147030">
                <w:delText>Presence</w:delText>
              </w:r>
            </w:del>
          </w:p>
        </w:tc>
        <w:tc>
          <w:tcPr>
            <w:tcW w:w="0" w:type="auto"/>
          </w:tcPr>
          <w:p w14:paraId="12C92692" w14:textId="77777777" w:rsidR="00283BED" w:rsidDel="00147030" w:rsidRDefault="00647D5A">
            <w:pPr>
              <w:rPr>
                <w:del w:id="397" w:author="Daniel Lüdecke" w:date="2019-08-16T12:08:00Z"/>
              </w:rPr>
            </w:pPr>
            <w:del w:id="398" w:author="Daniel Lüdecke" w:date="2019-08-16T12:08:00Z">
              <w:r w:rsidDel="00147030">
                <w:delText>Logistic</w:delText>
              </w:r>
            </w:del>
          </w:p>
        </w:tc>
        <w:tc>
          <w:tcPr>
            <w:tcW w:w="0" w:type="auto"/>
          </w:tcPr>
          <w:p w14:paraId="49D9795E" w14:textId="77777777" w:rsidR="00283BED" w:rsidDel="00147030" w:rsidRDefault="00647D5A">
            <w:pPr>
              <w:rPr>
                <w:del w:id="399" w:author="Daniel Lüdecke" w:date="2019-08-16T12:08:00Z"/>
              </w:rPr>
            </w:pPr>
            <w:del w:id="400" w:author="Daniel Lüdecke" w:date="2019-08-16T12:08:00Z">
              <w:r w:rsidDel="00147030">
                <w:delText>BF_ROPE_log</w:delText>
              </w:r>
            </w:del>
          </w:p>
        </w:tc>
        <w:tc>
          <w:tcPr>
            <w:tcW w:w="0" w:type="auto"/>
          </w:tcPr>
          <w:p w14:paraId="3711EC2E" w14:textId="77777777" w:rsidR="00283BED" w:rsidDel="00147030" w:rsidRDefault="00647D5A">
            <w:pPr>
              <w:jc w:val="right"/>
              <w:rPr>
                <w:del w:id="401" w:author="Daniel Lüdecke" w:date="2019-08-16T12:08:00Z"/>
              </w:rPr>
            </w:pPr>
            <w:del w:id="402" w:author="Daniel Lüdecke" w:date="2019-08-16T12:08:00Z">
              <w:r w:rsidDel="00147030">
                <w:delText>0.078</w:delText>
              </w:r>
            </w:del>
          </w:p>
        </w:tc>
      </w:tr>
      <w:tr w:rsidR="00283BED" w:rsidDel="00147030" w14:paraId="51D903C8" w14:textId="77777777">
        <w:trPr>
          <w:del w:id="403" w:author="Daniel Lüdecke" w:date="2019-08-16T12:08:00Z"/>
        </w:trPr>
        <w:tc>
          <w:tcPr>
            <w:tcW w:w="0" w:type="auto"/>
          </w:tcPr>
          <w:p w14:paraId="6D1AD605" w14:textId="77777777" w:rsidR="00283BED" w:rsidDel="00147030" w:rsidRDefault="00647D5A">
            <w:pPr>
              <w:rPr>
                <w:del w:id="404" w:author="Daniel Lüdecke" w:date="2019-08-16T12:08:00Z"/>
              </w:rPr>
            </w:pPr>
            <w:del w:id="405" w:author="Daniel Lüdecke" w:date="2019-08-16T12:08:00Z">
              <w:r w:rsidDel="00147030">
                <w:delText>Presence</w:delText>
              </w:r>
            </w:del>
          </w:p>
        </w:tc>
        <w:tc>
          <w:tcPr>
            <w:tcW w:w="0" w:type="auto"/>
          </w:tcPr>
          <w:p w14:paraId="39917002" w14:textId="77777777" w:rsidR="00283BED" w:rsidDel="00147030" w:rsidRDefault="00647D5A">
            <w:pPr>
              <w:rPr>
                <w:del w:id="406" w:author="Daniel Lüdecke" w:date="2019-08-16T12:08:00Z"/>
              </w:rPr>
            </w:pPr>
            <w:del w:id="407" w:author="Daniel Lüdecke" w:date="2019-08-16T12:08:00Z">
              <w:r w:rsidDel="00147030">
                <w:delText>Logistic</w:delText>
              </w:r>
            </w:del>
          </w:p>
        </w:tc>
        <w:tc>
          <w:tcPr>
            <w:tcW w:w="0" w:type="auto"/>
          </w:tcPr>
          <w:p w14:paraId="1B82CFAD" w14:textId="77777777" w:rsidR="00283BED" w:rsidDel="00147030" w:rsidRDefault="00647D5A">
            <w:pPr>
              <w:rPr>
                <w:del w:id="408" w:author="Daniel Lüdecke" w:date="2019-08-16T12:08:00Z"/>
              </w:rPr>
            </w:pPr>
            <w:del w:id="409" w:author="Daniel Lüdecke" w:date="2019-08-16T12:08:00Z">
              <w:r w:rsidDel="00147030">
                <w:delText>BF_log</w:delText>
              </w:r>
            </w:del>
          </w:p>
        </w:tc>
        <w:tc>
          <w:tcPr>
            <w:tcW w:w="0" w:type="auto"/>
          </w:tcPr>
          <w:p w14:paraId="0465D640" w14:textId="77777777" w:rsidR="00283BED" w:rsidDel="00147030" w:rsidRDefault="00647D5A">
            <w:pPr>
              <w:jc w:val="right"/>
              <w:rPr>
                <w:del w:id="410" w:author="Daniel Lüdecke" w:date="2019-08-16T12:08:00Z"/>
              </w:rPr>
            </w:pPr>
            <w:del w:id="411" w:author="Daniel Lüdecke" w:date="2019-08-16T12:08:00Z">
              <w:r w:rsidDel="00147030">
                <w:delText>0.116</w:delText>
              </w:r>
            </w:del>
          </w:p>
        </w:tc>
      </w:tr>
      <w:tr w:rsidR="00283BED" w:rsidDel="00147030" w14:paraId="03C06161" w14:textId="77777777">
        <w:trPr>
          <w:del w:id="412" w:author="Daniel Lüdecke" w:date="2019-08-16T12:08:00Z"/>
        </w:trPr>
        <w:tc>
          <w:tcPr>
            <w:tcW w:w="0" w:type="auto"/>
          </w:tcPr>
          <w:p w14:paraId="0D72E1C8" w14:textId="77777777" w:rsidR="00283BED" w:rsidDel="00147030" w:rsidRDefault="00647D5A">
            <w:pPr>
              <w:rPr>
                <w:del w:id="413" w:author="Daniel Lüdecke" w:date="2019-08-16T12:08:00Z"/>
              </w:rPr>
            </w:pPr>
            <w:del w:id="414" w:author="Daniel Lüdecke" w:date="2019-08-16T12:08:00Z">
              <w:r w:rsidDel="00147030">
                <w:delText>Presence</w:delText>
              </w:r>
            </w:del>
          </w:p>
        </w:tc>
        <w:tc>
          <w:tcPr>
            <w:tcW w:w="0" w:type="auto"/>
          </w:tcPr>
          <w:p w14:paraId="0B4C6C22" w14:textId="77777777" w:rsidR="00283BED" w:rsidDel="00147030" w:rsidRDefault="00647D5A">
            <w:pPr>
              <w:rPr>
                <w:del w:id="415" w:author="Daniel Lüdecke" w:date="2019-08-16T12:08:00Z"/>
              </w:rPr>
            </w:pPr>
            <w:del w:id="416" w:author="Daniel Lüdecke" w:date="2019-08-16T12:08:00Z">
              <w:r w:rsidDel="00147030">
                <w:delText>Logistic</w:delText>
              </w:r>
            </w:del>
          </w:p>
        </w:tc>
        <w:tc>
          <w:tcPr>
            <w:tcW w:w="0" w:type="auto"/>
          </w:tcPr>
          <w:p w14:paraId="0DDD09DB" w14:textId="77777777" w:rsidR="00283BED" w:rsidDel="00147030" w:rsidRDefault="00647D5A">
            <w:pPr>
              <w:rPr>
                <w:del w:id="417" w:author="Daniel Lüdecke" w:date="2019-08-16T12:08:00Z"/>
              </w:rPr>
            </w:pPr>
            <w:del w:id="418" w:author="Daniel Lüdecke" w:date="2019-08-16T12:08:00Z">
              <w:r w:rsidDel="00147030">
                <w:delText>p_direction</w:delText>
              </w:r>
            </w:del>
          </w:p>
        </w:tc>
        <w:tc>
          <w:tcPr>
            <w:tcW w:w="0" w:type="auto"/>
          </w:tcPr>
          <w:p w14:paraId="73CFBE31" w14:textId="77777777" w:rsidR="00283BED" w:rsidDel="00147030" w:rsidRDefault="00647D5A">
            <w:pPr>
              <w:jc w:val="right"/>
              <w:rPr>
                <w:del w:id="419" w:author="Daniel Lüdecke" w:date="2019-08-16T12:08:00Z"/>
              </w:rPr>
            </w:pPr>
            <w:del w:id="420" w:author="Daniel Lüdecke" w:date="2019-08-16T12:08:00Z">
              <w:r w:rsidDel="00147030">
                <w:delText>0.154</w:delText>
              </w:r>
            </w:del>
          </w:p>
        </w:tc>
      </w:tr>
      <w:tr w:rsidR="00283BED" w:rsidDel="00147030" w14:paraId="7B237AB8" w14:textId="77777777">
        <w:trPr>
          <w:del w:id="421" w:author="Daniel Lüdecke" w:date="2019-08-16T12:08:00Z"/>
        </w:trPr>
        <w:tc>
          <w:tcPr>
            <w:tcW w:w="0" w:type="auto"/>
          </w:tcPr>
          <w:p w14:paraId="06647838" w14:textId="77777777" w:rsidR="00283BED" w:rsidDel="00147030" w:rsidRDefault="00647D5A">
            <w:pPr>
              <w:rPr>
                <w:del w:id="422" w:author="Daniel Lüdecke" w:date="2019-08-16T12:08:00Z"/>
              </w:rPr>
            </w:pPr>
            <w:del w:id="423" w:author="Daniel Lüdecke" w:date="2019-08-16T12:08:00Z">
              <w:r w:rsidDel="00147030">
                <w:delText>Presence</w:delText>
              </w:r>
            </w:del>
          </w:p>
        </w:tc>
        <w:tc>
          <w:tcPr>
            <w:tcW w:w="0" w:type="auto"/>
          </w:tcPr>
          <w:p w14:paraId="5764B5BD" w14:textId="77777777" w:rsidR="00283BED" w:rsidDel="00147030" w:rsidRDefault="00647D5A">
            <w:pPr>
              <w:rPr>
                <w:del w:id="424" w:author="Daniel Lüdecke" w:date="2019-08-16T12:08:00Z"/>
              </w:rPr>
            </w:pPr>
            <w:del w:id="425" w:author="Daniel Lüdecke" w:date="2019-08-16T12:08:00Z">
              <w:r w:rsidDel="00147030">
                <w:delText>Logistic</w:delText>
              </w:r>
            </w:del>
          </w:p>
        </w:tc>
        <w:tc>
          <w:tcPr>
            <w:tcW w:w="0" w:type="auto"/>
          </w:tcPr>
          <w:p w14:paraId="4D9CF2BE" w14:textId="77777777" w:rsidR="00283BED" w:rsidDel="00147030" w:rsidRDefault="00647D5A">
            <w:pPr>
              <w:rPr>
                <w:del w:id="426" w:author="Daniel Lüdecke" w:date="2019-08-16T12:08:00Z"/>
              </w:rPr>
            </w:pPr>
            <w:del w:id="427" w:author="Daniel Lüdecke" w:date="2019-08-16T12:08:00Z">
              <w:r w:rsidDel="00147030">
                <w:delText>p_value</w:delText>
              </w:r>
            </w:del>
          </w:p>
        </w:tc>
        <w:tc>
          <w:tcPr>
            <w:tcW w:w="0" w:type="auto"/>
          </w:tcPr>
          <w:p w14:paraId="1919501F" w14:textId="77777777" w:rsidR="00283BED" w:rsidDel="00147030" w:rsidRDefault="00647D5A">
            <w:pPr>
              <w:jc w:val="right"/>
              <w:rPr>
                <w:del w:id="428" w:author="Daniel Lüdecke" w:date="2019-08-16T12:08:00Z"/>
              </w:rPr>
            </w:pPr>
            <w:del w:id="429" w:author="Daniel Lüdecke" w:date="2019-08-16T12:08:00Z">
              <w:r w:rsidDel="00147030">
                <w:delText>0.157</w:delText>
              </w:r>
            </w:del>
          </w:p>
        </w:tc>
      </w:tr>
      <w:tr w:rsidR="00283BED" w:rsidDel="00147030" w14:paraId="71FC11ED" w14:textId="77777777">
        <w:trPr>
          <w:del w:id="430" w:author="Daniel Lüdecke" w:date="2019-08-16T12:08:00Z"/>
        </w:trPr>
        <w:tc>
          <w:tcPr>
            <w:tcW w:w="0" w:type="auto"/>
          </w:tcPr>
          <w:p w14:paraId="1B27CD4C" w14:textId="77777777" w:rsidR="00283BED" w:rsidDel="00147030" w:rsidRDefault="00647D5A">
            <w:pPr>
              <w:rPr>
                <w:del w:id="431" w:author="Daniel Lüdecke" w:date="2019-08-16T12:08:00Z"/>
              </w:rPr>
            </w:pPr>
            <w:del w:id="432" w:author="Daniel Lüdecke" w:date="2019-08-16T12:08:00Z">
              <w:r w:rsidDel="00147030">
                <w:delText>Presence</w:delText>
              </w:r>
            </w:del>
          </w:p>
        </w:tc>
        <w:tc>
          <w:tcPr>
            <w:tcW w:w="0" w:type="auto"/>
          </w:tcPr>
          <w:p w14:paraId="60FB982D" w14:textId="77777777" w:rsidR="00283BED" w:rsidDel="00147030" w:rsidRDefault="00647D5A">
            <w:pPr>
              <w:rPr>
                <w:del w:id="433" w:author="Daniel Lüdecke" w:date="2019-08-16T12:08:00Z"/>
              </w:rPr>
            </w:pPr>
            <w:del w:id="434" w:author="Daniel Lüdecke" w:date="2019-08-16T12:08:00Z">
              <w:r w:rsidDel="00147030">
                <w:delText>Logistic</w:delText>
              </w:r>
            </w:del>
          </w:p>
        </w:tc>
        <w:tc>
          <w:tcPr>
            <w:tcW w:w="0" w:type="auto"/>
          </w:tcPr>
          <w:p w14:paraId="2F09DFB3" w14:textId="77777777" w:rsidR="00283BED" w:rsidDel="00147030" w:rsidRDefault="00647D5A">
            <w:pPr>
              <w:rPr>
                <w:del w:id="435" w:author="Daniel Lüdecke" w:date="2019-08-16T12:08:00Z"/>
              </w:rPr>
            </w:pPr>
            <w:del w:id="436" w:author="Daniel Lüdecke" w:date="2019-08-16T12:08:00Z">
              <w:r w:rsidDel="00147030">
                <w:delText>p_MAP</w:delText>
              </w:r>
            </w:del>
          </w:p>
        </w:tc>
        <w:tc>
          <w:tcPr>
            <w:tcW w:w="0" w:type="auto"/>
          </w:tcPr>
          <w:p w14:paraId="28D79857" w14:textId="77777777" w:rsidR="00283BED" w:rsidDel="00147030" w:rsidRDefault="00647D5A">
            <w:pPr>
              <w:jc w:val="right"/>
              <w:rPr>
                <w:del w:id="437" w:author="Daniel Lüdecke" w:date="2019-08-16T12:08:00Z"/>
              </w:rPr>
            </w:pPr>
            <w:del w:id="438" w:author="Daniel Lüdecke" w:date="2019-08-16T12:08:00Z">
              <w:r w:rsidDel="00147030">
                <w:delText>0.238</w:delText>
              </w:r>
            </w:del>
          </w:p>
        </w:tc>
      </w:tr>
    </w:tbl>
    <w:p w14:paraId="6E48A682" w14:textId="77777777" w:rsidR="00147030" w:rsidRDefault="00147030">
      <w:pPr>
        <w:rPr>
          <w:ins w:id="439" w:author="Daniel Lüdecke" w:date="2019-08-16T12:09:00Z"/>
        </w:rPr>
      </w:pPr>
    </w:p>
    <w:p w14:paraId="7428BB57" w14:textId="32D02E7B" w:rsidR="00283BED" w:rsidRDefault="00647D5A">
      <w:r>
        <w:t xml:space="preserve">Consistently with </w:t>
      </w:r>
      <w:r>
        <w:rPr>
          <w:b/>
        </w:rPr>
        <w:t>Figure 1</w:t>
      </w:r>
      <w:r>
        <w:t>, the model investigating the sensitivity of sample size on the different indice</w:t>
      </w:r>
      <w:ins w:id="440" w:author="Daniel Lüdecke" w:date="2019-08-16T13:42:00Z">
        <w:r w:rsidR="006C7A4D">
          <w:t>s</w:t>
        </w:r>
      </w:ins>
      <w:r>
        <w:t xml:space="preserve"> suggests that </w:t>
      </w:r>
      <w:del w:id="441" w:author="Daniel Lüdecke" w:date="2019-08-16T13:42:00Z">
        <w:r w:rsidDel="006C7A4D">
          <w:rPr>
            <w:i/>
          </w:rPr>
          <w:delText>ROPE</w:delText>
        </w:r>
        <w:r w:rsidDel="006C7A4D">
          <w:delText xml:space="preserve"> and </w:delText>
        </w:r>
      </w:del>
      <w:r>
        <w:rPr>
          <w:i/>
        </w:rPr>
        <w:t>BF</w:t>
      </w:r>
      <w:r>
        <w:t xml:space="preserve"> indices are sensitive to sample size both when there is and when there is not an effect. </w:t>
      </w:r>
      <w:ins w:id="442" w:author="Daniel Lüdecke" w:date="2019-08-16T13:42:00Z">
        <w:r w:rsidR="006C7A4D">
          <w:t>ROPE indices are particularly sensitive to sample size when there is no true effect, while</w:t>
        </w:r>
      </w:ins>
      <w:del w:id="443" w:author="Daniel Lüdecke" w:date="2019-08-16T13:42:00Z">
        <w:r w:rsidDel="006C7A4D">
          <w:delText>On the other hand,</w:delText>
        </w:r>
      </w:del>
      <w:r>
        <w:t xml:space="preserve"> </w:t>
      </w:r>
      <w:r>
        <w:rPr>
          <w:i/>
        </w:rPr>
        <w:t>p</w:t>
      </w:r>
      <w:r>
        <w:t xml:space="preserve">-value, </w:t>
      </w:r>
      <w:proofErr w:type="spellStart"/>
      <w:r>
        <w:rPr>
          <w:i/>
        </w:rPr>
        <w:t>pd</w:t>
      </w:r>
      <w:proofErr w:type="spellEnd"/>
      <w:r>
        <w:t xml:space="preserve"> and MAP-based </w:t>
      </w:r>
      <w:r>
        <w:rPr>
          <w:i/>
        </w:rPr>
        <w:t>p</w:t>
      </w:r>
      <w:r>
        <w:t xml:space="preserve">-value are only sensitive to sample size when there is a true effect, in which case they are more sensitive than </w:t>
      </w:r>
      <w:r>
        <w:rPr>
          <w:i/>
        </w:rPr>
        <w:t>ROPE</w:t>
      </w:r>
      <w:r>
        <w:t xml:space="preserve"> and </w:t>
      </w:r>
      <w:commentRangeStart w:id="444"/>
      <w:r>
        <w:rPr>
          <w:i/>
        </w:rPr>
        <w:t>BF</w:t>
      </w:r>
      <w:r>
        <w:t xml:space="preserve"> indices</w:t>
      </w:r>
      <w:commentRangeEnd w:id="444"/>
      <w:r w:rsidR="00E96220">
        <w:rPr>
          <w:rStyle w:val="Kommentarzeichen"/>
        </w:rPr>
        <w:commentReference w:id="444"/>
      </w:r>
      <w:r>
        <w:t xml:space="preserve">. These findings are related to the concept of </w:t>
      </w:r>
      <w:r>
        <w:rPr>
          <w:i/>
        </w:rPr>
        <w:t>consistency</w:t>
      </w:r>
      <w:r>
        <w:t xml:space="preserve"> - as the number of data points increases, the statistic converges toward some “tru</w:t>
      </w:r>
      <w:del w:id="445" w:author="Daniel Lüdecke" w:date="2019-08-16T13:43:00Z">
        <w:r w:rsidDel="00E96220">
          <w:delText>th</w:delText>
        </w:r>
      </w:del>
      <w:ins w:id="446" w:author="Daniel Lüdecke" w:date="2019-08-16T13:43:00Z">
        <w:r w:rsidR="00E96220">
          <w:t>e</w:t>
        </w:r>
      </w:ins>
      <w:r>
        <w:t xml:space="preserve">” value. Here we find that </w:t>
      </w:r>
      <w:r>
        <w:rPr>
          <w:i/>
        </w:rPr>
        <w:t>p</w:t>
      </w:r>
      <w:r>
        <w:t xml:space="preserve">-value, </w:t>
      </w:r>
      <w:r>
        <w:rPr>
          <w:i/>
        </w:rPr>
        <w:t>pd</w:t>
      </w:r>
      <w:r>
        <w:t xml:space="preserve"> and the MAP-based </w:t>
      </w:r>
      <w:r>
        <w:rPr>
          <w:i/>
        </w:rPr>
        <w:t>p</w:t>
      </w:r>
      <w:r>
        <w:t xml:space="preserve">-value are consistent only when the null is false - as sample size increases, they tend to reflect more strongly that the null is false. On the other hand, </w:t>
      </w:r>
      <w:commentRangeStart w:id="447"/>
      <w:r>
        <w:rPr>
          <w:i/>
        </w:rPr>
        <w:t>ROPE</w:t>
      </w:r>
      <w:r>
        <w:t xml:space="preserve"> and </w:t>
      </w:r>
      <w:r>
        <w:rPr>
          <w:i/>
        </w:rPr>
        <w:t>BF</w:t>
      </w:r>
      <w:r>
        <w:t xml:space="preserve"> are consistent both when the null is false (both tend towards 0) </w:t>
      </w:r>
      <w:commentRangeEnd w:id="447"/>
      <w:r w:rsidR="00E96220">
        <w:rPr>
          <w:rStyle w:val="Kommentarzeichen"/>
        </w:rPr>
        <w:commentReference w:id="447"/>
      </w:r>
      <w:r>
        <w:t xml:space="preserve">and when the null is true (ROPE tends towards 1; BF tends towards infinity). Note also that </w:t>
      </w:r>
      <w:r>
        <w:rPr>
          <w:i/>
        </w:rPr>
        <w:t>BF (vs. rope)</w:t>
      </w:r>
      <w:r>
        <w:t xml:space="preserve"> is overall more consistent than </w:t>
      </w:r>
      <w:r>
        <w:rPr>
          <w:i/>
        </w:rPr>
        <w:t>BF (vs. 0)</w:t>
      </w:r>
      <w:r>
        <w:t xml:space="preserve">, and that </w:t>
      </w:r>
      <w:r>
        <w:rPr>
          <w:i/>
        </w:rPr>
        <w:t>ROPE (full)</w:t>
      </w:r>
      <w:r>
        <w:t xml:space="preserve"> is overall more consistent than </w:t>
      </w:r>
      <w:r>
        <w:rPr>
          <w:i/>
        </w:rPr>
        <w:t>ROPE (95%)</w:t>
      </w:r>
      <w:r>
        <w:t xml:space="preserve"> (see also marginal densities in </w:t>
      </w:r>
      <w:r>
        <w:rPr>
          <w:b/>
        </w:rPr>
        <w:t>Figure 4</w:t>
      </w:r>
      <w:r>
        <w:t>).</w:t>
      </w:r>
    </w:p>
    <w:p w14:paraId="59A7EB05" w14:textId="77777777" w:rsidR="00283BED" w:rsidRDefault="00647D5A">
      <w:pPr>
        <w:pStyle w:val="berschrift2"/>
      </w:pPr>
      <w:bookmarkStart w:id="448" w:name="impact-of-noise"/>
      <w:r>
        <w:t>Impact of Noise</w:t>
      </w:r>
      <w:bookmarkEnd w:id="448"/>
    </w:p>
    <w:p w14:paraId="19F006BF" w14:textId="77777777" w:rsidR="00283BED" w:rsidRDefault="00647D5A">
      <w:r>
        <w:rPr>
          <w:noProof/>
          <w:lang w:val="de-DE" w:eastAsia="de-DE"/>
        </w:rPr>
        <w:lastRenderedPageBreak/>
        <w:drawing>
          <wp:inline distT="0" distB="0" distL="0" distR="0" wp14:anchorId="23D3EE13" wp14:editId="1461272C">
            <wp:extent cx="6197600" cy="8765177"/>
            <wp:effectExtent l="0" t="0" r="0" b="0"/>
            <wp:docPr id="2" name="Picture" descr="Figure 2. Impact of Noise. Grey vertical lines for p-values and Bayes factors represent commonly used thresholds. The scale is capped for the Bayes factors as these extend to infinity (and beyond)."/>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11"/>
                    <a:stretch>
                      <a:fillRect/>
                    </a:stretch>
                  </pic:blipFill>
                  <pic:spPr bwMode="auto">
                    <a:xfrm>
                      <a:off x="0" y="0"/>
                      <a:ext cx="6197600" cy="8765177"/>
                    </a:xfrm>
                    <a:prstGeom prst="rect">
                      <a:avLst/>
                    </a:prstGeom>
                    <a:noFill/>
                    <a:ln w="9525">
                      <a:noFill/>
                      <a:headEnd/>
                      <a:tailEnd/>
                    </a:ln>
                  </pic:spPr>
                </pic:pic>
              </a:graphicData>
            </a:graphic>
          </wp:inline>
        </w:drawing>
      </w:r>
    </w:p>
    <w:p w14:paraId="283F7E64" w14:textId="32684EFD" w:rsidR="00283BED" w:rsidRDefault="00647D5A">
      <w:r>
        <w:lastRenderedPageBreak/>
        <w:t>Figure 2. Impact of Noise. Grey vertical lines for p-values and Bayes factors represent commonly used thresholds. The scale is capped for the Bayes factors as these extend to infinity</w:t>
      </w:r>
      <w:del w:id="449" w:author="Daniel Lüdecke" w:date="2019-08-16T13:40:00Z">
        <w:r w:rsidDel="006C7A4D">
          <w:delText xml:space="preserve"> (and beyond)</w:delText>
        </w:r>
      </w:del>
      <w:r>
        <w:t>.</w:t>
      </w:r>
    </w:p>
    <w:p w14:paraId="26E0943A" w14:textId="77777777" w:rsidR="00283BED" w:rsidRDefault="00647D5A">
      <w:pPr>
        <w:rPr>
          <w:ins w:id="450" w:author="Daniel Lüdecke" w:date="2019-08-16T12:13:00Z"/>
        </w:rPr>
      </w:pPr>
      <w:r>
        <w:t>Table 2. Sensitivity to noise</w:t>
      </w:r>
      <w:ins w:id="451" w:author="Daniel Lüdecke" w:date="2019-08-16T12:14:00Z">
        <w:r w:rsidR="00147030">
          <w:t xml:space="preserve"> in case of presence of effect</w:t>
        </w:r>
      </w:ins>
      <w:del w:id="452" w:author="Daniel Lüdecke" w:date="2019-08-16T12:14:00Z">
        <w:r w:rsidDel="00147030">
          <w:delText>.</w:delText>
        </w:r>
      </w:del>
    </w:p>
    <w:tbl>
      <w:tblPr>
        <w:tblStyle w:val="Tabellenraster"/>
        <w:tblW w:w="3000" w:type="pct"/>
        <w:tblBorders>
          <w:left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Change w:id="453" w:author="Daniel Lüdecke" w:date="2019-08-16T12:13:00Z">
          <w:tblPr>
            <w:tblStyle w:val="Tabellenraster"/>
            <w:tblW w:w="3000" w:type="pct"/>
            <w:tblCellMar>
              <w:top w:w="57" w:type="dxa"/>
              <w:left w:w="57" w:type="dxa"/>
              <w:bottom w:w="57" w:type="dxa"/>
              <w:right w:w="57" w:type="dxa"/>
            </w:tblCellMar>
            <w:tblLook w:val="04A0" w:firstRow="1" w:lastRow="0" w:firstColumn="1" w:lastColumn="0" w:noHBand="0" w:noVBand="1"/>
          </w:tblPr>
        </w:tblPrChange>
      </w:tblPr>
      <w:tblGrid>
        <w:gridCol w:w="1953"/>
        <w:gridCol w:w="1953"/>
        <w:gridCol w:w="1954"/>
        <w:tblGridChange w:id="454">
          <w:tblGrid>
            <w:gridCol w:w="1955"/>
            <w:gridCol w:w="1955"/>
            <w:gridCol w:w="1956"/>
          </w:tblGrid>
        </w:tblGridChange>
      </w:tblGrid>
      <w:tr w:rsidR="00147030" w14:paraId="20CFEDB1" w14:textId="77777777" w:rsidTr="00147030">
        <w:trPr>
          <w:ins w:id="455" w:author="Daniel Lüdecke" w:date="2019-08-16T12:13:00Z"/>
        </w:trPr>
        <w:tc>
          <w:tcPr>
            <w:tcW w:w="1666" w:type="pct"/>
            <w:tcPrChange w:id="456" w:author="Daniel Lüdecke" w:date="2019-08-16T12:13:00Z">
              <w:tcPr>
                <w:tcW w:w="1666" w:type="pct"/>
              </w:tcPr>
            </w:tcPrChange>
          </w:tcPr>
          <w:p w14:paraId="10A33D01" w14:textId="77777777" w:rsidR="00147030" w:rsidRDefault="00147030" w:rsidP="00F27557">
            <w:pPr>
              <w:spacing w:before="0" w:after="0"/>
              <w:rPr>
                <w:ins w:id="457" w:author="Daniel Lüdecke" w:date="2019-08-16T12:13:00Z"/>
              </w:rPr>
            </w:pPr>
            <w:ins w:id="458" w:author="Daniel Lüdecke" w:date="2019-08-16T12:13:00Z">
              <w:r>
                <w:t>Index</w:t>
              </w:r>
            </w:ins>
          </w:p>
        </w:tc>
        <w:tc>
          <w:tcPr>
            <w:tcW w:w="1666" w:type="pct"/>
            <w:tcPrChange w:id="459" w:author="Daniel Lüdecke" w:date="2019-08-16T12:13:00Z">
              <w:tcPr>
                <w:tcW w:w="1666" w:type="pct"/>
              </w:tcPr>
            </w:tcPrChange>
          </w:tcPr>
          <w:p w14:paraId="61681139" w14:textId="77777777" w:rsidR="00147030" w:rsidRDefault="00147030" w:rsidP="00F27557">
            <w:pPr>
              <w:spacing w:before="0" w:after="0"/>
              <w:jc w:val="center"/>
              <w:rPr>
                <w:ins w:id="460" w:author="Daniel Lüdecke" w:date="2019-08-16T12:13:00Z"/>
              </w:rPr>
            </w:pPr>
            <w:ins w:id="461" w:author="Daniel Lüdecke" w:date="2019-08-16T12:13:00Z">
              <w:r>
                <w:t xml:space="preserve">Presence of </w:t>
              </w:r>
            </w:ins>
            <w:ins w:id="462" w:author="Daniel Lüdecke" w:date="2019-08-16T12:14:00Z">
              <w:r>
                <w:t xml:space="preserve">true </w:t>
              </w:r>
            </w:ins>
            <w:ins w:id="463" w:author="Daniel Lüdecke" w:date="2019-08-16T12:13:00Z">
              <w:r>
                <w:t>effect in Linear Regression</w:t>
              </w:r>
            </w:ins>
          </w:p>
        </w:tc>
        <w:tc>
          <w:tcPr>
            <w:tcW w:w="1667" w:type="pct"/>
            <w:tcPrChange w:id="464" w:author="Daniel Lüdecke" w:date="2019-08-16T12:13:00Z">
              <w:tcPr>
                <w:tcW w:w="1667" w:type="pct"/>
              </w:tcPr>
            </w:tcPrChange>
          </w:tcPr>
          <w:p w14:paraId="7069AAF2" w14:textId="77777777" w:rsidR="00147030" w:rsidRDefault="00147030" w:rsidP="00F27557">
            <w:pPr>
              <w:spacing w:before="0" w:after="0"/>
              <w:jc w:val="center"/>
              <w:rPr>
                <w:ins w:id="465" w:author="Daniel Lüdecke" w:date="2019-08-16T12:13:00Z"/>
              </w:rPr>
            </w:pPr>
            <w:ins w:id="466" w:author="Daniel Lüdecke" w:date="2019-08-16T12:13:00Z">
              <w:r>
                <w:t xml:space="preserve">Presence of </w:t>
              </w:r>
            </w:ins>
            <w:ins w:id="467" w:author="Daniel Lüdecke" w:date="2019-08-16T12:14:00Z">
              <w:r>
                <w:t xml:space="preserve">true </w:t>
              </w:r>
            </w:ins>
            <w:ins w:id="468" w:author="Daniel Lüdecke" w:date="2019-08-16T12:13:00Z">
              <w:r>
                <w:t>effect in Linear Regression</w:t>
              </w:r>
            </w:ins>
          </w:p>
        </w:tc>
      </w:tr>
      <w:tr w:rsidR="00147030" w14:paraId="51D96D19" w14:textId="77777777" w:rsidTr="00147030">
        <w:trPr>
          <w:ins w:id="469" w:author="Daniel Lüdecke" w:date="2019-08-16T12:13:00Z"/>
        </w:trPr>
        <w:tc>
          <w:tcPr>
            <w:tcW w:w="1666" w:type="pct"/>
            <w:tcPrChange w:id="470" w:author="Daniel Lüdecke" w:date="2019-08-16T12:13:00Z">
              <w:tcPr>
                <w:tcW w:w="1666" w:type="pct"/>
              </w:tcPr>
            </w:tcPrChange>
          </w:tcPr>
          <w:p w14:paraId="63DE68CE" w14:textId="77777777" w:rsidR="00147030" w:rsidRDefault="00147030" w:rsidP="00F27557">
            <w:pPr>
              <w:spacing w:before="0" w:after="0"/>
              <w:rPr>
                <w:ins w:id="471" w:author="Daniel Lüdecke" w:date="2019-08-16T12:13:00Z"/>
              </w:rPr>
            </w:pPr>
            <w:ins w:id="472" w:author="Daniel Lüdecke" w:date="2019-08-16T12:13:00Z">
              <w:r>
                <w:t>p-value</w:t>
              </w:r>
            </w:ins>
          </w:p>
        </w:tc>
        <w:tc>
          <w:tcPr>
            <w:tcW w:w="1666" w:type="pct"/>
            <w:tcPrChange w:id="473" w:author="Daniel Lüdecke" w:date="2019-08-16T12:13:00Z">
              <w:tcPr>
                <w:tcW w:w="1666" w:type="pct"/>
              </w:tcPr>
            </w:tcPrChange>
          </w:tcPr>
          <w:p w14:paraId="666787F1" w14:textId="77777777" w:rsidR="00147030" w:rsidRDefault="00147030" w:rsidP="00F27557">
            <w:pPr>
              <w:spacing w:before="0" w:after="0"/>
              <w:jc w:val="center"/>
              <w:rPr>
                <w:ins w:id="474" w:author="Daniel Lüdecke" w:date="2019-08-16T12:13:00Z"/>
              </w:rPr>
            </w:pPr>
            <w:ins w:id="475" w:author="Daniel Lüdecke" w:date="2019-08-16T12:13:00Z">
              <w:r>
                <w:t>0.35</w:t>
              </w:r>
            </w:ins>
          </w:p>
        </w:tc>
        <w:tc>
          <w:tcPr>
            <w:tcW w:w="1667" w:type="pct"/>
            <w:tcPrChange w:id="476" w:author="Daniel Lüdecke" w:date="2019-08-16T12:13:00Z">
              <w:tcPr>
                <w:tcW w:w="1667" w:type="pct"/>
              </w:tcPr>
            </w:tcPrChange>
          </w:tcPr>
          <w:p w14:paraId="2CD711FA" w14:textId="77777777" w:rsidR="00147030" w:rsidRDefault="00147030" w:rsidP="00F27557">
            <w:pPr>
              <w:spacing w:before="0" w:after="0"/>
              <w:jc w:val="center"/>
              <w:rPr>
                <w:ins w:id="477" w:author="Daniel Lüdecke" w:date="2019-08-16T12:13:00Z"/>
              </w:rPr>
            </w:pPr>
            <w:ins w:id="478" w:author="Daniel Lüdecke" w:date="2019-08-16T12:13:00Z">
              <w:r>
                <w:t>0.40</w:t>
              </w:r>
            </w:ins>
          </w:p>
        </w:tc>
      </w:tr>
      <w:tr w:rsidR="00147030" w14:paraId="1D38F820" w14:textId="77777777" w:rsidTr="00147030">
        <w:trPr>
          <w:ins w:id="479" w:author="Daniel Lüdecke" w:date="2019-08-16T12:13:00Z"/>
        </w:trPr>
        <w:tc>
          <w:tcPr>
            <w:tcW w:w="1666" w:type="pct"/>
            <w:tcPrChange w:id="480" w:author="Daniel Lüdecke" w:date="2019-08-16T12:13:00Z">
              <w:tcPr>
                <w:tcW w:w="1666" w:type="pct"/>
              </w:tcPr>
            </w:tcPrChange>
          </w:tcPr>
          <w:p w14:paraId="1D3B4AA6" w14:textId="77777777" w:rsidR="00147030" w:rsidRDefault="00147030" w:rsidP="00F27557">
            <w:pPr>
              <w:spacing w:before="0" w:after="0"/>
              <w:rPr>
                <w:ins w:id="481" w:author="Daniel Lüdecke" w:date="2019-08-16T12:13:00Z"/>
              </w:rPr>
            </w:pPr>
            <w:ins w:id="482" w:author="Daniel Lüdecke" w:date="2019-08-16T12:13:00Z">
              <w:r>
                <w:t>p-direction</w:t>
              </w:r>
            </w:ins>
          </w:p>
        </w:tc>
        <w:tc>
          <w:tcPr>
            <w:tcW w:w="1666" w:type="pct"/>
            <w:tcPrChange w:id="483" w:author="Daniel Lüdecke" w:date="2019-08-16T12:13:00Z">
              <w:tcPr>
                <w:tcW w:w="1666" w:type="pct"/>
              </w:tcPr>
            </w:tcPrChange>
          </w:tcPr>
          <w:p w14:paraId="06AB91BC" w14:textId="77777777" w:rsidR="00147030" w:rsidRDefault="00147030" w:rsidP="00F27557">
            <w:pPr>
              <w:spacing w:before="0" w:after="0"/>
              <w:jc w:val="center"/>
              <w:rPr>
                <w:ins w:id="484" w:author="Daniel Lüdecke" w:date="2019-08-16T12:13:00Z"/>
              </w:rPr>
            </w:pPr>
            <w:ins w:id="485" w:author="Daniel Lüdecke" w:date="2019-08-16T12:13:00Z">
              <w:r>
                <w:t>0.36</w:t>
              </w:r>
            </w:ins>
          </w:p>
        </w:tc>
        <w:tc>
          <w:tcPr>
            <w:tcW w:w="1667" w:type="pct"/>
            <w:tcPrChange w:id="486" w:author="Daniel Lüdecke" w:date="2019-08-16T12:13:00Z">
              <w:tcPr>
                <w:tcW w:w="1667" w:type="pct"/>
              </w:tcPr>
            </w:tcPrChange>
          </w:tcPr>
          <w:p w14:paraId="7F027B16" w14:textId="77777777" w:rsidR="00147030" w:rsidRDefault="00147030" w:rsidP="00F27557">
            <w:pPr>
              <w:spacing w:before="0" w:after="0"/>
              <w:jc w:val="center"/>
              <w:rPr>
                <w:ins w:id="487" w:author="Daniel Lüdecke" w:date="2019-08-16T12:13:00Z"/>
              </w:rPr>
            </w:pPr>
            <w:ins w:id="488" w:author="Daniel Lüdecke" w:date="2019-08-16T12:13:00Z">
              <w:r>
                <w:t>0.40</w:t>
              </w:r>
            </w:ins>
          </w:p>
        </w:tc>
      </w:tr>
      <w:tr w:rsidR="00147030" w14:paraId="0F00A2CC" w14:textId="77777777" w:rsidTr="00147030">
        <w:trPr>
          <w:ins w:id="489" w:author="Daniel Lüdecke" w:date="2019-08-16T12:13:00Z"/>
        </w:trPr>
        <w:tc>
          <w:tcPr>
            <w:tcW w:w="1666" w:type="pct"/>
            <w:tcPrChange w:id="490" w:author="Daniel Lüdecke" w:date="2019-08-16T12:13:00Z">
              <w:tcPr>
                <w:tcW w:w="1666" w:type="pct"/>
              </w:tcPr>
            </w:tcPrChange>
          </w:tcPr>
          <w:p w14:paraId="2D93A44A" w14:textId="77777777" w:rsidR="00147030" w:rsidRDefault="00147030" w:rsidP="00F27557">
            <w:pPr>
              <w:spacing w:before="0" w:after="0"/>
              <w:rPr>
                <w:ins w:id="491" w:author="Daniel Lüdecke" w:date="2019-08-16T12:13:00Z"/>
              </w:rPr>
            </w:pPr>
            <w:ins w:id="492" w:author="Daniel Lüdecke" w:date="2019-08-16T12:13:00Z">
              <w:r>
                <w:t>p-MAP</w:t>
              </w:r>
            </w:ins>
          </w:p>
        </w:tc>
        <w:tc>
          <w:tcPr>
            <w:tcW w:w="1666" w:type="pct"/>
            <w:tcPrChange w:id="493" w:author="Daniel Lüdecke" w:date="2019-08-16T12:13:00Z">
              <w:tcPr>
                <w:tcW w:w="1666" w:type="pct"/>
              </w:tcPr>
            </w:tcPrChange>
          </w:tcPr>
          <w:p w14:paraId="14127B5C" w14:textId="77777777" w:rsidR="00147030" w:rsidRDefault="00147030" w:rsidP="00F27557">
            <w:pPr>
              <w:spacing w:before="0" w:after="0"/>
              <w:jc w:val="center"/>
              <w:rPr>
                <w:ins w:id="494" w:author="Daniel Lüdecke" w:date="2019-08-16T12:13:00Z"/>
              </w:rPr>
            </w:pPr>
            <w:ins w:id="495" w:author="Daniel Lüdecke" w:date="2019-08-16T12:13:00Z">
              <w:r>
                <w:t>0.55</w:t>
              </w:r>
            </w:ins>
          </w:p>
        </w:tc>
        <w:tc>
          <w:tcPr>
            <w:tcW w:w="1667" w:type="pct"/>
            <w:tcPrChange w:id="496" w:author="Daniel Lüdecke" w:date="2019-08-16T12:13:00Z">
              <w:tcPr>
                <w:tcW w:w="1667" w:type="pct"/>
              </w:tcPr>
            </w:tcPrChange>
          </w:tcPr>
          <w:p w14:paraId="24132F0C" w14:textId="77777777" w:rsidR="00147030" w:rsidRDefault="00147030" w:rsidP="00F27557">
            <w:pPr>
              <w:spacing w:before="0" w:after="0"/>
              <w:jc w:val="center"/>
              <w:rPr>
                <w:ins w:id="497" w:author="Daniel Lüdecke" w:date="2019-08-16T12:13:00Z"/>
              </w:rPr>
            </w:pPr>
            <w:ins w:id="498" w:author="Daniel Lüdecke" w:date="2019-08-16T12:13:00Z">
              <w:r>
                <w:t>0.60</w:t>
              </w:r>
            </w:ins>
          </w:p>
        </w:tc>
      </w:tr>
      <w:tr w:rsidR="00147030" w14:paraId="74737B01" w14:textId="77777777" w:rsidTr="00147030">
        <w:trPr>
          <w:ins w:id="499" w:author="Daniel Lüdecke" w:date="2019-08-16T12:13:00Z"/>
        </w:trPr>
        <w:tc>
          <w:tcPr>
            <w:tcW w:w="1666" w:type="pct"/>
            <w:tcPrChange w:id="500" w:author="Daniel Lüdecke" w:date="2019-08-16T12:13:00Z">
              <w:tcPr>
                <w:tcW w:w="1666" w:type="pct"/>
              </w:tcPr>
            </w:tcPrChange>
          </w:tcPr>
          <w:p w14:paraId="267231DF" w14:textId="77777777" w:rsidR="00147030" w:rsidRDefault="00147030" w:rsidP="00F27557">
            <w:pPr>
              <w:spacing w:before="0" w:after="0"/>
              <w:rPr>
                <w:ins w:id="501" w:author="Daniel Lüdecke" w:date="2019-08-16T12:13:00Z"/>
              </w:rPr>
            </w:pPr>
            <w:ins w:id="502" w:author="Daniel Lüdecke" w:date="2019-08-16T12:13:00Z">
              <w:r>
                <w:t>ROPE (95%)</w:t>
              </w:r>
            </w:ins>
          </w:p>
        </w:tc>
        <w:tc>
          <w:tcPr>
            <w:tcW w:w="1666" w:type="pct"/>
            <w:tcPrChange w:id="503" w:author="Daniel Lüdecke" w:date="2019-08-16T12:13:00Z">
              <w:tcPr>
                <w:tcW w:w="1666" w:type="pct"/>
              </w:tcPr>
            </w:tcPrChange>
          </w:tcPr>
          <w:p w14:paraId="05EFEF9D" w14:textId="77777777" w:rsidR="00147030" w:rsidRDefault="00147030" w:rsidP="00F27557">
            <w:pPr>
              <w:spacing w:before="0" w:after="0"/>
              <w:jc w:val="center"/>
              <w:rPr>
                <w:ins w:id="504" w:author="Daniel Lüdecke" w:date="2019-08-16T12:13:00Z"/>
              </w:rPr>
            </w:pPr>
            <w:ins w:id="505" w:author="Daniel Lüdecke" w:date="2019-08-16T12:13:00Z">
              <w:r>
                <w:t>0.45</w:t>
              </w:r>
            </w:ins>
          </w:p>
        </w:tc>
        <w:tc>
          <w:tcPr>
            <w:tcW w:w="1667" w:type="pct"/>
            <w:tcPrChange w:id="506" w:author="Daniel Lüdecke" w:date="2019-08-16T12:13:00Z">
              <w:tcPr>
                <w:tcW w:w="1667" w:type="pct"/>
              </w:tcPr>
            </w:tcPrChange>
          </w:tcPr>
          <w:p w14:paraId="60C804F8" w14:textId="77777777" w:rsidR="00147030" w:rsidRDefault="00147030" w:rsidP="00F27557">
            <w:pPr>
              <w:spacing w:before="0" w:after="0"/>
              <w:jc w:val="center"/>
              <w:rPr>
                <w:ins w:id="507" w:author="Daniel Lüdecke" w:date="2019-08-16T12:13:00Z"/>
              </w:rPr>
            </w:pPr>
            <w:ins w:id="508" w:author="Daniel Lüdecke" w:date="2019-08-16T12:13:00Z">
              <w:r>
                <w:t>0.45</w:t>
              </w:r>
            </w:ins>
          </w:p>
        </w:tc>
      </w:tr>
      <w:tr w:rsidR="00147030" w14:paraId="034349D8" w14:textId="77777777" w:rsidTr="00147030">
        <w:trPr>
          <w:ins w:id="509" w:author="Daniel Lüdecke" w:date="2019-08-16T12:13:00Z"/>
        </w:trPr>
        <w:tc>
          <w:tcPr>
            <w:tcW w:w="1666" w:type="pct"/>
            <w:tcPrChange w:id="510" w:author="Daniel Lüdecke" w:date="2019-08-16T12:13:00Z">
              <w:tcPr>
                <w:tcW w:w="1666" w:type="pct"/>
              </w:tcPr>
            </w:tcPrChange>
          </w:tcPr>
          <w:p w14:paraId="0D42B832" w14:textId="77777777" w:rsidR="00147030" w:rsidRDefault="00147030" w:rsidP="00F27557">
            <w:pPr>
              <w:spacing w:before="0" w:after="0"/>
              <w:rPr>
                <w:ins w:id="511" w:author="Daniel Lüdecke" w:date="2019-08-16T12:13:00Z"/>
              </w:rPr>
            </w:pPr>
            <w:ins w:id="512" w:author="Daniel Lüdecke" w:date="2019-08-16T12:13:00Z">
              <w:r>
                <w:t>ROPE (full)</w:t>
              </w:r>
            </w:ins>
          </w:p>
        </w:tc>
        <w:tc>
          <w:tcPr>
            <w:tcW w:w="1666" w:type="pct"/>
            <w:tcPrChange w:id="513" w:author="Daniel Lüdecke" w:date="2019-08-16T12:13:00Z">
              <w:tcPr>
                <w:tcW w:w="1666" w:type="pct"/>
              </w:tcPr>
            </w:tcPrChange>
          </w:tcPr>
          <w:p w14:paraId="53A1201E" w14:textId="77777777" w:rsidR="00147030" w:rsidRDefault="00147030" w:rsidP="00F27557">
            <w:pPr>
              <w:spacing w:before="0" w:after="0"/>
              <w:jc w:val="center"/>
              <w:rPr>
                <w:ins w:id="514" w:author="Daniel Lüdecke" w:date="2019-08-16T12:13:00Z"/>
              </w:rPr>
            </w:pPr>
            <w:ins w:id="515" w:author="Daniel Lüdecke" w:date="2019-08-16T12:13:00Z">
              <w:r>
                <w:t>0.46</w:t>
              </w:r>
            </w:ins>
          </w:p>
        </w:tc>
        <w:tc>
          <w:tcPr>
            <w:tcW w:w="1667" w:type="pct"/>
            <w:tcPrChange w:id="516" w:author="Daniel Lüdecke" w:date="2019-08-16T12:13:00Z">
              <w:tcPr>
                <w:tcW w:w="1667" w:type="pct"/>
              </w:tcPr>
            </w:tcPrChange>
          </w:tcPr>
          <w:p w14:paraId="675A0373" w14:textId="77777777" w:rsidR="00147030" w:rsidRDefault="00147030" w:rsidP="00F27557">
            <w:pPr>
              <w:spacing w:before="0" w:after="0"/>
              <w:jc w:val="center"/>
              <w:rPr>
                <w:ins w:id="517" w:author="Daniel Lüdecke" w:date="2019-08-16T12:13:00Z"/>
              </w:rPr>
            </w:pPr>
            <w:ins w:id="518" w:author="Daniel Lüdecke" w:date="2019-08-16T12:13:00Z">
              <w:r>
                <w:t>0.45</w:t>
              </w:r>
            </w:ins>
          </w:p>
        </w:tc>
      </w:tr>
      <w:tr w:rsidR="00147030" w14:paraId="2059DFE6" w14:textId="77777777" w:rsidTr="00147030">
        <w:trPr>
          <w:ins w:id="519" w:author="Daniel Lüdecke" w:date="2019-08-16T12:13:00Z"/>
        </w:trPr>
        <w:tc>
          <w:tcPr>
            <w:tcW w:w="1666" w:type="pct"/>
            <w:tcPrChange w:id="520" w:author="Daniel Lüdecke" w:date="2019-08-16T12:13:00Z">
              <w:tcPr>
                <w:tcW w:w="1666" w:type="pct"/>
              </w:tcPr>
            </w:tcPrChange>
          </w:tcPr>
          <w:p w14:paraId="477488A2" w14:textId="77777777" w:rsidR="00147030" w:rsidRDefault="00147030" w:rsidP="00F27557">
            <w:pPr>
              <w:spacing w:before="0" w:after="0"/>
              <w:rPr>
                <w:ins w:id="521" w:author="Daniel Lüdecke" w:date="2019-08-16T12:13:00Z"/>
              </w:rPr>
            </w:pPr>
            <w:ins w:id="522" w:author="Daniel Lüdecke" w:date="2019-08-16T12:13:00Z">
              <w:r>
                <w:t>BF (vs. 0)</w:t>
              </w:r>
            </w:ins>
          </w:p>
        </w:tc>
        <w:tc>
          <w:tcPr>
            <w:tcW w:w="1666" w:type="pct"/>
            <w:tcPrChange w:id="523" w:author="Daniel Lüdecke" w:date="2019-08-16T12:13:00Z">
              <w:tcPr>
                <w:tcW w:w="1666" w:type="pct"/>
              </w:tcPr>
            </w:tcPrChange>
          </w:tcPr>
          <w:p w14:paraId="5CAA8C4A" w14:textId="77777777" w:rsidR="00147030" w:rsidRDefault="00147030" w:rsidP="00F27557">
            <w:pPr>
              <w:spacing w:before="0" w:after="0"/>
              <w:jc w:val="center"/>
              <w:rPr>
                <w:ins w:id="524" w:author="Daniel Lüdecke" w:date="2019-08-16T12:13:00Z"/>
              </w:rPr>
            </w:pPr>
            <w:ins w:id="525" w:author="Daniel Lüdecke" w:date="2019-08-16T12:13:00Z">
              <w:r>
                <w:t>0.79</w:t>
              </w:r>
            </w:ins>
          </w:p>
        </w:tc>
        <w:tc>
          <w:tcPr>
            <w:tcW w:w="1667" w:type="pct"/>
            <w:tcPrChange w:id="526" w:author="Daniel Lüdecke" w:date="2019-08-16T12:13:00Z">
              <w:tcPr>
                <w:tcW w:w="1667" w:type="pct"/>
              </w:tcPr>
            </w:tcPrChange>
          </w:tcPr>
          <w:p w14:paraId="15D4D0C5" w14:textId="77777777" w:rsidR="00147030" w:rsidRDefault="00147030" w:rsidP="00F27557">
            <w:pPr>
              <w:spacing w:before="0" w:after="0"/>
              <w:jc w:val="center"/>
              <w:rPr>
                <w:ins w:id="527" w:author="Daniel Lüdecke" w:date="2019-08-16T12:13:00Z"/>
              </w:rPr>
            </w:pPr>
            <w:ins w:id="528" w:author="Daniel Lüdecke" w:date="2019-08-16T12:13:00Z">
              <w:r>
                <w:t>0.65</w:t>
              </w:r>
            </w:ins>
          </w:p>
        </w:tc>
      </w:tr>
      <w:tr w:rsidR="00147030" w14:paraId="3E057539" w14:textId="77777777" w:rsidTr="00147030">
        <w:trPr>
          <w:ins w:id="529" w:author="Daniel Lüdecke" w:date="2019-08-16T12:13:00Z"/>
        </w:trPr>
        <w:tc>
          <w:tcPr>
            <w:tcW w:w="1666" w:type="pct"/>
            <w:tcPrChange w:id="530" w:author="Daniel Lüdecke" w:date="2019-08-16T12:13:00Z">
              <w:tcPr>
                <w:tcW w:w="1666" w:type="pct"/>
              </w:tcPr>
            </w:tcPrChange>
          </w:tcPr>
          <w:p w14:paraId="32EF353A" w14:textId="77777777" w:rsidR="00147030" w:rsidRDefault="00147030" w:rsidP="00F27557">
            <w:pPr>
              <w:spacing w:before="0" w:after="0"/>
              <w:rPr>
                <w:ins w:id="531" w:author="Daniel Lüdecke" w:date="2019-08-16T12:13:00Z"/>
              </w:rPr>
            </w:pPr>
            <w:ins w:id="532" w:author="Daniel Lüdecke" w:date="2019-08-16T12:13:00Z">
              <w:r>
                <w:t>BF (vs. ROPE)</w:t>
              </w:r>
            </w:ins>
          </w:p>
        </w:tc>
        <w:tc>
          <w:tcPr>
            <w:tcW w:w="1666" w:type="pct"/>
            <w:tcPrChange w:id="533" w:author="Daniel Lüdecke" w:date="2019-08-16T12:13:00Z">
              <w:tcPr>
                <w:tcW w:w="1666" w:type="pct"/>
              </w:tcPr>
            </w:tcPrChange>
          </w:tcPr>
          <w:p w14:paraId="1DD9AE2A" w14:textId="77777777" w:rsidR="00147030" w:rsidRDefault="00147030" w:rsidP="00F27557">
            <w:pPr>
              <w:spacing w:before="0" w:after="0"/>
              <w:jc w:val="center"/>
              <w:rPr>
                <w:ins w:id="534" w:author="Daniel Lüdecke" w:date="2019-08-16T12:13:00Z"/>
              </w:rPr>
            </w:pPr>
            <w:ins w:id="535" w:author="Daniel Lüdecke" w:date="2019-08-16T12:13:00Z">
              <w:r>
                <w:t>0.81</w:t>
              </w:r>
            </w:ins>
          </w:p>
        </w:tc>
        <w:tc>
          <w:tcPr>
            <w:tcW w:w="1667" w:type="pct"/>
            <w:tcPrChange w:id="536" w:author="Daniel Lüdecke" w:date="2019-08-16T12:13:00Z">
              <w:tcPr>
                <w:tcW w:w="1667" w:type="pct"/>
              </w:tcPr>
            </w:tcPrChange>
          </w:tcPr>
          <w:p w14:paraId="42FB4EA9" w14:textId="77777777" w:rsidR="00147030" w:rsidRDefault="00147030" w:rsidP="00F27557">
            <w:pPr>
              <w:spacing w:before="0" w:after="0"/>
              <w:jc w:val="center"/>
              <w:rPr>
                <w:ins w:id="537" w:author="Daniel Lüdecke" w:date="2019-08-16T12:13:00Z"/>
              </w:rPr>
            </w:pPr>
            <w:ins w:id="538" w:author="Daniel Lüdecke" w:date="2019-08-16T12:13:00Z">
              <w:r>
                <w:t>0.67</w:t>
              </w:r>
            </w:ins>
          </w:p>
        </w:tc>
      </w:tr>
    </w:tbl>
    <w:p w14:paraId="726EDEA6" w14:textId="77777777" w:rsidR="00147030" w:rsidRDefault="00147030"/>
    <w:tbl>
      <w:tblPr>
        <w:tblW w:w="0" w:type="pct"/>
        <w:tblLook w:val="07E0" w:firstRow="1" w:lastRow="1" w:firstColumn="1" w:lastColumn="1" w:noHBand="1" w:noVBand="1"/>
        <w:tblCaption w:val="Table 2. Sensitivity to noise."/>
      </w:tblPr>
      <w:tblGrid>
        <w:gridCol w:w="1003"/>
        <w:gridCol w:w="1670"/>
        <w:gridCol w:w="1296"/>
      </w:tblGrid>
      <w:tr w:rsidR="00A70459" w:rsidDel="00147030" w14:paraId="3D7877FB" w14:textId="77777777">
        <w:trPr>
          <w:del w:id="539" w:author="Daniel Lüdecke" w:date="2019-08-16T12:13:00Z"/>
        </w:trPr>
        <w:tc>
          <w:tcPr>
            <w:tcW w:w="0" w:type="auto"/>
            <w:vAlign w:val="bottom"/>
          </w:tcPr>
          <w:p w14:paraId="2260896E" w14:textId="77777777" w:rsidR="00283BED" w:rsidDel="00147030" w:rsidRDefault="00647D5A">
            <w:pPr>
              <w:rPr>
                <w:del w:id="540" w:author="Daniel Lüdecke" w:date="2019-08-16T12:13:00Z"/>
              </w:rPr>
            </w:pPr>
            <w:del w:id="541" w:author="Daniel Lüdecke" w:date="2019-08-16T12:13:00Z">
              <w:r w:rsidDel="00147030">
                <w:delText>Type</w:delText>
              </w:r>
            </w:del>
          </w:p>
        </w:tc>
        <w:tc>
          <w:tcPr>
            <w:tcW w:w="0" w:type="auto"/>
            <w:vAlign w:val="bottom"/>
          </w:tcPr>
          <w:p w14:paraId="6C851601" w14:textId="77777777" w:rsidR="00283BED" w:rsidDel="00147030" w:rsidRDefault="00647D5A">
            <w:pPr>
              <w:rPr>
                <w:del w:id="542" w:author="Daniel Lüdecke" w:date="2019-08-16T12:13:00Z"/>
              </w:rPr>
            </w:pPr>
            <w:del w:id="543" w:author="Daniel Lüdecke" w:date="2019-08-16T12:13:00Z">
              <w:r w:rsidDel="00147030">
                <w:delText>Parameter</w:delText>
              </w:r>
            </w:del>
          </w:p>
        </w:tc>
        <w:tc>
          <w:tcPr>
            <w:tcW w:w="0" w:type="auto"/>
            <w:vAlign w:val="bottom"/>
          </w:tcPr>
          <w:p w14:paraId="48AA046C" w14:textId="77777777" w:rsidR="00283BED" w:rsidDel="00147030" w:rsidRDefault="00647D5A">
            <w:pPr>
              <w:jc w:val="right"/>
              <w:rPr>
                <w:del w:id="544" w:author="Daniel Lüdecke" w:date="2019-08-16T12:13:00Z"/>
              </w:rPr>
            </w:pPr>
            <w:del w:id="545" w:author="Daniel Lüdecke" w:date="2019-08-16T12:13:00Z">
              <w:r w:rsidDel="00147030">
                <w:delText>Coefficient</w:delText>
              </w:r>
            </w:del>
          </w:p>
        </w:tc>
      </w:tr>
      <w:tr w:rsidR="00283BED" w:rsidDel="00147030" w14:paraId="7B2BDB1D" w14:textId="77777777">
        <w:trPr>
          <w:del w:id="546" w:author="Daniel Lüdecke" w:date="2019-08-16T12:13:00Z"/>
        </w:trPr>
        <w:tc>
          <w:tcPr>
            <w:tcW w:w="0" w:type="auto"/>
          </w:tcPr>
          <w:p w14:paraId="519F9C5E" w14:textId="77777777" w:rsidR="00283BED" w:rsidDel="00147030" w:rsidRDefault="00647D5A">
            <w:pPr>
              <w:rPr>
                <w:del w:id="547" w:author="Daniel Lüdecke" w:date="2019-08-16T12:13:00Z"/>
              </w:rPr>
            </w:pPr>
            <w:del w:id="548" w:author="Daniel Lüdecke" w:date="2019-08-16T12:13:00Z">
              <w:r w:rsidDel="00147030">
                <w:delText>Linear</w:delText>
              </w:r>
            </w:del>
          </w:p>
        </w:tc>
        <w:tc>
          <w:tcPr>
            <w:tcW w:w="0" w:type="auto"/>
          </w:tcPr>
          <w:p w14:paraId="733EA739" w14:textId="77777777" w:rsidR="00283BED" w:rsidDel="00147030" w:rsidRDefault="00647D5A">
            <w:pPr>
              <w:rPr>
                <w:del w:id="549" w:author="Daniel Lüdecke" w:date="2019-08-16T12:13:00Z"/>
              </w:rPr>
            </w:pPr>
            <w:del w:id="550" w:author="Daniel Lüdecke" w:date="2019-08-16T12:13:00Z">
              <w:r w:rsidDel="00147030">
                <w:delText>p_value</w:delText>
              </w:r>
            </w:del>
          </w:p>
        </w:tc>
        <w:tc>
          <w:tcPr>
            <w:tcW w:w="0" w:type="auto"/>
          </w:tcPr>
          <w:p w14:paraId="45A2372F" w14:textId="77777777" w:rsidR="00283BED" w:rsidDel="00147030" w:rsidRDefault="00647D5A">
            <w:pPr>
              <w:jc w:val="right"/>
              <w:rPr>
                <w:del w:id="551" w:author="Daniel Lüdecke" w:date="2019-08-16T12:13:00Z"/>
              </w:rPr>
            </w:pPr>
            <w:del w:id="552" w:author="Daniel Lüdecke" w:date="2019-08-16T12:12:00Z">
              <w:r w:rsidDel="00147030">
                <w:delText>0.35</w:delText>
              </w:r>
            </w:del>
          </w:p>
        </w:tc>
      </w:tr>
      <w:tr w:rsidR="00283BED" w:rsidDel="00147030" w14:paraId="6CD43F0D" w14:textId="77777777">
        <w:trPr>
          <w:del w:id="553" w:author="Daniel Lüdecke" w:date="2019-08-16T12:13:00Z"/>
        </w:trPr>
        <w:tc>
          <w:tcPr>
            <w:tcW w:w="0" w:type="auto"/>
          </w:tcPr>
          <w:p w14:paraId="5C81EDF5" w14:textId="77777777" w:rsidR="00283BED" w:rsidDel="00147030" w:rsidRDefault="00647D5A">
            <w:pPr>
              <w:rPr>
                <w:del w:id="554" w:author="Daniel Lüdecke" w:date="2019-08-16T12:13:00Z"/>
              </w:rPr>
            </w:pPr>
            <w:del w:id="555" w:author="Daniel Lüdecke" w:date="2019-08-16T12:13:00Z">
              <w:r w:rsidDel="00147030">
                <w:delText>Linear</w:delText>
              </w:r>
            </w:del>
          </w:p>
        </w:tc>
        <w:tc>
          <w:tcPr>
            <w:tcW w:w="0" w:type="auto"/>
          </w:tcPr>
          <w:p w14:paraId="7F92A4BF" w14:textId="77777777" w:rsidR="00283BED" w:rsidDel="00147030" w:rsidRDefault="00647D5A">
            <w:pPr>
              <w:rPr>
                <w:del w:id="556" w:author="Daniel Lüdecke" w:date="2019-08-16T12:13:00Z"/>
              </w:rPr>
            </w:pPr>
            <w:del w:id="557" w:author="Daniel Lüdecke" w:date="2019-08-16T12:13:00Z">
              <w:r w:rsidDel="00147030">
                <w:delText>p_direction</w:delText>
              </w:r>
            </w:del>
          </w:p>
        </w:tc>
        <w:tc>
          <w:tcPr>
            <w:tcW w:w="0" w:type="auto"/>
          </w:tcPr>
          <w:p w14:paraId="37C71DF0" w14:textId="77777777" w:rsidR="00283BED" w:rsidDel="00147030" w:rsidRDefault="00647D5A">
            <w:pPr>
              <w:jc w:val="right"/>
              <w:rPr>
                <w:del w:id="558" w:author="Daniel Lüdecke" w:date="2019-08-16T12:13:00Z"/>
              </w:rPr>
            </w:pPr>
            <w:del w:id="559" w:author="Daniel Lüdecke" w:date="2019-08-16T12:12:00Z">
              <w:r w:rsidDel="00147030">
                <w:delText>0.36</w:delText>
              </w:r>
            </w:del>
          </w:p>
        </w:tc>
      </w:tr>
      <w:tr w:rsidR="00283BED" w:rsidDel="00147030" w14:paraId="60A8965B" w14:textId="77777777">
        <w:trPr>
          <w:del w:id="560" w:author="Daniel Lüdecke" w:date="2019-08-16T12:13:00Z"/>
        </w:trPr>
        <w:tc>
          <w:tcPr>
            <w:tcW w:w="0" w:type="auto"/>
          </w:tcPr>
          <w:p w14:paraId="2583BEC6" w14:textId="77777777" w:rsidR="00283BED" w:rsidDel="00147030" w:rsidRDefault="00647D5A">
            <w:pPr>
              <w:rPr>
                <w:del w:id="561" w:author="Daniel Lüdecke" w:date="2019-08-16T12:13:00Z"/>
              </w:rPr>
            </w:pPr>
            <w:del w:id="562" w:author="Daniel Lüdecke" w:date="2019-08-16T12:13:00Z">
              <w:r w:rsidDel="00147030">
                <w:delText>Linear</w:delText>
              </w:r>
            </w:del>
          </w:p>
        </w:tc>
        <w:tc>
          <w:tcPr>
            <w:tcW w:w="0" w:type="auto"/>
          </w:tcPr>
          <w:p w14:paraId="4A3A7EE1" w14:textId="77777777" w:rsidR="00283BED" w:rsidDel="00147030" w:rsidRDefault="00647D5A">
            <w:pPr>
              <w:rPr>
                <w:del w:id="563" w:author="Daniel Lüdecke" w:date="2019-08-16T12:13:00Z"/>
              </w:rPr>
            </w:pPr>
            <w:del w:id="564" w:author="Daniel Lüdecke" w:date="2019-08-16T12:13:00Z">
              <w:r w:rsidDel="00147030">
                <w:delText>ROPE_95</w:delText>
              </w:r>
            </w:del>
          </w:p>
        </w:tc>
        <w:tc>
          <w:tcPr>
            <w:tcW w:w="0" w:type="auto"/>
          </w:tcPr>
          <w:p w14:paraId="41226C7C" w14:textId="77777777" w:rsidR="00283BED" w:rsidDel="00147030" w:rsidRDefault="00647D5A">
            <w:pPr>
              <w:jc w:val="right"/>
              <w:rPr>
                <w:del w:id="565" w:author="Daniel Lüdecke" w:date="2019-08-16T12:13:00Z"/>
              </w:rPr>
            </w:pPr>
            <w:del w:id="566" w:author="Daniel Lüdecke" w:date="2019-08-16T12:12:00Z">
              <w:r w:rsidDel="00147030">
                <w:delText>0.45</w:delText>
              </w:r>
            </w:del>
          </w:p>
        </w:tc>
      </w:tr>
      <w:tr w:rsidR="00283BED" w:rsidDel="00147030" w14:paraId="6482A3EA" w14:textId="77777777">
        <w:trPr>
          <w:del w:id="567" w:author="Daniel Lüdecke" w:date="2019-08-16T12:13:00Z"/>
        </w:trPr>
        <w:tc>
          <w:tcPr>
            <w:tcW w:w="0" w:type="auto"/>
          </w:tcPr>
          <w:p w14:paraId="3E9CFB93" w14:textId="77777777" w:rsidR="00283BED" w:rsidDel="00147030" w:rsidRDefault="00647D5A">
            <w:pPr>
              <w:rPr>
                <w:del w:id="568" w:author="Daniel Lüdecke" w:date="2019-08-16T12:13:00Z"/>
              </w:rPr>
            </w:pPr>
            <w:del w:id="569" w:author="Daniel Lüdecke" w:date="2019-08-16T12:13:00Z">
              <w:r w:rsidDel="00147030">
                <w:delText>Linear</w:delText>
              </w:r>
            </w:del>
          </w:p>
        </w:tc>
        <w:tc>
          <w:tcPr>
            <w:tcW w:w="0" w:type="auto"/>
          </w:tcPr>
          <w:p w14:paraId="276BFA10" w14:textId="77777777" w:rsidR="00283BED" w:rsidDel="00147030" w:rsidRDefault="00647D5A">
            <w:pPr>
              <w:rPr>
                <w:del w:id="570" w:author="Daniel Lüdecke" w:date="2019-08-16T12:13:00Z"/>
              </w:rPr>
            </w:pPr>
            <w:del w:id="571" w:author="Daniel Lüdecke" w:date="2019-08-16T12:13:00Z">
              <w:r w:rsidDel="00147030">
                <w:delText>ROPE_full</w:delText>
              </w:r>
            </w:del>
          </w:p>
        </w:tc>
        <w:tc>
          <w:tcPr>
            <w:tcW w:w="0" w:type="auto"/>
          </w:tcPr>
          <w:p w14:paraId="74651279" w14:textId="77777777" w:rsidR="00283BED" w:rsidDel="00147030" w:rsidRDefault="00647D5A">
            <w:pPr>
              <w:jc w:val="right"/>
              <w:rPr>
                <w:del w:id="572" w:author="Daniel Lüdecke" w:date="2019-08-16T12:13:00Z"/>
              </w:rPr>
            </w:pPr>
            <w:del w:id="573" w:author="Daniel Lüdecke" w:date="2019-08-16T12:12:00Z">
              <w:r w:rsidDel="00147030">
                <w:delText>0.46</w:delText>
              </w:r>
            </w:del>
          </w:p>
        </w:tc>
      </w:tr>
      <w:tr w:rsidR="00283BED" w:rsidDel="00147030" w14:paraId="5E1737C9" w14:textId="77777777">
        <w:trPr>
          <w:del w:id="574" w:author="Daniel Lüdecke" w:date="2019-08-16T12:13:00Z"/>
        </w:trPr>
        <w:tc>
          <w:tcPr>
            <w:tcW w:w="0" w:type="auto"/>
          </w:tcPr>
          <w:p w14:paraId="02D740DF" w14:textId="77777777" w:rsidR="00283BED" w:rsidDel="00147030" w:rsidRDefault="00647D5A">
            <w:pPr>
              <w:rPr>
                <w:del w:id="575" w:author="Daniel Lüdecke" w:date="2019-08-16T12:13:00Z"/>
              </w:rPr>
            </w:pPr>
            <w:del w:id="576" w:author="Daniel Lüdecke" w:date="2019-08-16T12:13:00Z">
              <w:r w:rsidDel="00147030">
                <w:delText>Linear</w:delText>
              </w:r>
            </w:del>
          </w:p>
        </w:tc>
        <w:tc>
          <w:tcPr>
            <w:tcW w:w="0" w:type="auto"/>
          </w:tcPr>
          <w:p w14:paraId="16E05DF7" w14:textId="77777777" w:rsidR="00283BED" w:rsidDel="00147030" w:rsidRDefault="00647D5A">
            <w:pPr>
              <w:rPr>
                <w:del w:id="577" w:author="Daniel Lüdecke" w:date="2019-08-16T12:13:00Z"/>
              </w:rPr>
            </w:pPr>
            <w:del w:id="578" w:author="Daniel Lüdecke" w:date="2019-08-16T12:13:00Z">
              <w:r w:rsidDel="00147030">
                <w:delText>p_MAP</w:delText>
              </w:r>
            </w:del>
          </w:p>
        </w:tc>
        <w:tc>
          <w:tcPr>
            <w:tcW w:w="0" w:type="auto"/>
          </w:tcPr>
          <w:p w14:paraId="388193FE" w14:textId="77777777" w:rsidR="00283BED" w:rsidDel="00147030" w:rsidRDefault="00647D5A">
            <w:pPr>
              <w:jc w:val="right"/>
              <w:rPr>
                <w:del w:id="579" w:author="Daniel Lüdecke" w:date="2019-08-16T12:13:00Z"/>
              </w:rPr>
            </w:pPr>
            <w:del w:id="580" w:author="Daniel Lüdecke" w:date="2019-08-16T12:12:00Z">
              <w:r w:rsidDel="00147030">
                <w:delText>0.55</w:delText>
              </w:r>
            </w:del>
          </w:p>
        </w:tc>
      </w:tr>
      <w:tr w:rsidR="00283BED" w:rsidDel="00147030" w14:paraId="7CC3D7A6" w14:textId="77777777">
        <w:trPr>
          <w:del w:id="581" w:author="Daniel Lüdecke" w:date="2019-08-16T12:13:00Z"/>
        </w:trPr>
        <w:tc>
          <w:tcPr>
            <w:tcW w:w="0" w:type="auto"/>
          </w:tcPr>
          <w:p w14:paraId="3BC402EB" w14:textId="77777777" w:rsidR="00283BED" w:rsidDel="00147030" w:rsidRDefault="00647D5A">
            <w:pPr>
              <w:rPr>
                <w:del w:id="582" w:author="Daniel Lüdecke" w:date="2019-08-16T12:13:00Z"/>
              </w:rPr>
            </w:pPr>
            <w:del w:id="583" w:author="Daniel Lüdecke" w:date="2019-08-16T12:13:00Z">
              <w:r w:rsidDel="00147030">
                <w:delText>Linear</w:delText>
              </w:r>
            </w:del>
          </w:p>
        </w:tc>
        <w:tc>
          <w:tcPr>
            <w:tcW w:w="0" w:type="auto"/>
          </w:tcPr>
          <w:p w14:paraId="69B0D699" w14:textId="77777777" w:rsidR="00283BED" w:rsidDel="00147030" w:rsidRDefault="00647D5A">
            <w:pPr>
              <w:rPr>
                <w:del w:id="584" w:author="Daniel Lüdecke" w:date="2019-08-16T12:13:00Z"/>
              </w:rPr>
            </w:pPr>
            <w:del w:id="585" w:author="Daniel Lüdecke" w:date="2019-08-16T12:13:00Z">
              <w:r w:rsidDel="00147030">
                <w:delText>BF_log</w:delText>
              </w:r>
            </w:del>
          </w:p>
        </w:tc>
        <w:tc>
          <w:tcPr>
            <w:tcW w:w="0" w:type="auto"/>
          </w:tcPr>
          <w:p w14:paraId="402594A2" w14:textId="77777777" w:rsidR="00283BED" w:rsidDel="00147030" w:rsidRDefault="00647D5A">
            <w:pPr>
              <w:jc w:val="right"/>
              <w:rPr>
                <w:del w:id="586" w:author="Daniel Lüdecke" w:date="2019-08-16T12:13:00Z"/>
              </w:rPr>
            </w:pPr>
            <w:del w:id="587" w:author="Daniel Lüdecke" w:date="2019-08-16T12:12:00Z">
              <w:r w:rsidDel="00147030">
                <w:delText>0.79</w:delText>
              </w:r>
            </w:del>
          </w:p>
        </w:tc>
      </w:tr>
      <w:tr w:rsidR="00283BED" w:rsidDel="00147030" w14:paraId="5292E65F" w14:textId="77777777">
        <w:trPr>
          <w:del w:id="588" w:author="Daniel Lüdecke" w:date="2019-08-16T12:13:00Z"/>
        </w:trPr>
        <w:tc>
          <w:tcPr>
            <w:tcW w:w="0" w:type="auto"/>
          </w:tcPr>
          <w:p w14:paraId="0035027B" w14:textId="77777777" w:rsidR="00283BED" w:rsidDel="00147030" w:rsidRDefault="00647D5A">
            <w:pPr>
              <w:rPr>
                <w:del w:id="589" w:author="Daniel Lüdecke" w:date="2019-08-16T12:13:00Z"/>
              </w:rPr>
            </w:pPr>
            <w:del w:id="590" w:author="Daniel Lüdecke" w:date="2019-08-16T12:13:00Z">
              <w:r w:rsidDel="00147030">
                <w:delText>Linear</w:delText>
              </w:r>
            </w:del>
          </w:p>
        </w:tc>
        <w:tc>
          <w:tcPr>
            <w:tcW w:w="0" w:type="auto"/>
          </w:tcPr>
          <w:p w14:paraId="0CACCFE0" w14:textId="77777777" w:rsidR="00283BED" w:rsidDel="00147030" w:rsidRDefault="00647D5A">
            <w:pPr>
              <w:rPr>
                <w:del w:id="591" w:author="Daniel Lüdecke" w:date="2019-08-16T12:13:00Z"/>
              </w:rPr>
            </w:pPr>
            <w:del w:id="592" w:author="Daniel Lüdecke" w:date="2019-08-16T12:13:00Z">
              <w:r w:rsidDel="00147030">
                <w:delText>BF_ROPE_log</w:delText>
              </w:r>
            </w:del>
          </w:p>
        </w:tc>
        <w:tc>
          <w:tcPr>
            <w:tcW w:w="0" w:type="auto"/>
          </w:tcPr>
          <w:p w14:paraId="5CAF77C7" w14:textId="77777777" w:rsidR="00283BED" w:rsidDel="00147030" w:rsidRDefault="00647D5A">
            <w:pPr>
              <w:jc w:val="right"/>
              <w:rPr>
                <w:del w:id="593" w:author="Daniel Lüdecke" w:date="2019-08-16T12:13:00Z"/>
              </w:rPr>
            </w:pPr>
            <w:del w:id="594" w:author="Daniel Lüdecke" w:date="2019-08-16T12:12:00Z">
              <w:r w:rsidDel="00147030">
                <w:delText>0.81</w:delText>
              </w:r>
            </w:del>
          </w:p>
        </w:tc>
      </w:tr>
      <w:tr w:rsidR="00283BED" w:rsidDel="00147030" w14:paraId="36288CC5" w14:textId="77777777">
        <w:trPr>
          <w:del w:id="595" w:author="Daniel Lüdecke" w:date="2019-08-16T12:13:00Z"/>
        </w:trPr>
        <w:tc>
          <w:tcPr>
            <w:tcW w:w="0" w:type="auto"/>
          </w:tcPr>
          <w:p w14:paraId="689CBA4D" w14:textId="77777777" w:rsidR="00283BED" w:rsidDel="00147030" w:rsidRDefault="00647D5A">
            <w:pPr>
              <w:rPr>
                <w:del w:id="596" w:author="Daniel Lüdecke" w:date="2019-08-16T12:13:00Z"/>
              </w:rPr>
            </w:pPr>
            <w:del w:id="597" w:author="Daniel Lüdecke" w:date="2019-08-16T12:13:00Z">
              <w:r w:rsidDel="00147030">
                <w:delText>Logistic</w:delText>
              </w:r>
            </w:del>
          </w:p>
        </w:tc>
        <w:tc>
          <w:tcPr>
            <w:tcW w:w="0" w:type="auto"/>
          </w:tcPr>
          <w:p w14:paraId="5FA41C79" w14:textId="77777777" w:rsidR="00283BED" w:rsidDel="00147030" w:rsidRDefault="00647D5A">
            <w:pPr>
              <w:rPr>
                <w:del w:id="598" w:author="Daniel Lüdecke" w:date="2019-08-16T12:13:00Z"/>
              </w:rPr>
            </w:pPr>
            <w:del w:id="599" w:author="Daniel Lüdecke" w:date="2019-08-16T12:13:00Z">
              <w:r w:rsidDel="00147030">
                <w:delText>p_value</w:delText>
              </w:r>
            </w:del>
          </w:p>
        </w:tc>
        <w:tc>
          <w:tcPr>
            <w:tcW w:w="0" w:type="auto"/>
          </w:tcPr>
          <w:p w14:paraId="35E53B81" w14:textId="77777777" w:rsidR="00283BED" w:rsidDel="00147030" w:rsidRDefault="00647D5A">
            <w:pPr>
              <w:jc w:val="right"/>
              <w:rPr>
                <w:del w:id="600" w:author="Daniel Lüdecke" w:date="2019-08-16T12:13:00Z"/>
              </w:rPr>
            </w:pPr>
            <w:del w:id="601" w:author="Daniel Lüdecke" w:date="2019-08-16T12:12:00Z">
              <w:r w:rsidDel="00147030">
                <w:delText>0.40</w:delText>
              </w:r>
            </w:del>
          </w:p>
        </w:tc>
      </w:tr>
      <w:tr w:rsidR="00283BED" w:rsidDel="00147030" w14:paraId="45725942" w14:textId="77777777">
        <w:trPr>
          <w:del w:id="602" w:author="Daniel Lüdecke" w:date="2019-08-16T12:13:00Z"/>
        </w:trPr>
        <w:tc>
          <w:tcPr>
            <w:tcW w:w="0" w:type="auto"/>
          </w:tcPr>
          <w:p w14:paraId="4CAD314A" w14:textId="77777777" w:rsidR="00283BED" w:rsidDel="00147030" w:rsidRDefault="00647D5A">
            <w:pPr>
              <w:rPr>
                <w:del w:id="603" w:author="Daniel Lüdecke" w:date="2019-08-16T12:13:00Z"/>
              </w:rPr>
            </w:pPr>
            <w:del w:id="604" w:author="Daniel Lüdecke" w:date="2019-08-16T12:13:00Z">
              <w:r w:rsidDel="00147030">
                <w:delText>Logistic</w:delText>
              </w:r>
            </w:del>
          </w:p>
        </w:tc>
        <w:tc>
          <w:tcPr>
            <w:tcW w:w="0" w:type="auto"/>
          </w:tcPr>
          <w:p w14:paraId="2B48C7EA" w14:textId="77777777" w:rsidR="00283BED" w:rsidDel="00147030" w:rsidRDefault="00647D5A">
            <w:pPr>
              <w:rPr>
                <w:del w:id="605" w:author="Daniel Lüdecke" w:date="2019-08-16T12:13:00Z"/>
              </w:rPr>
            </w:pPr>
            <w:del w:id="606" w:author="Daniel Lüdecke" w:date="2019-08-16T12:13:00Z">
              <w:r w:rsidDel="00147030">
                <w:delText>p_direction</w:delText>
              </w:r>
            </w:del>
          </w:p>
        </w:tc>
        <w:tc>
          <w:tcPr>
            <w:tcW w:w="0" w:type="auto"/>
          </w:tcPr>
          <w:p w14:paraId="222A224B" w14:textId="77777777" w:rsidR="00283BED" w:rsidDel="00147030" w:rsidRDefault="00647D5A">
            <w:pPr>
              <w:jc w:val="right"/>
              <w:rPr>
                <w:del w:id="607" w:author="Daniel Lüdecke" w:date="2019-08-16T12:13:00Z"/>
              </w:rPr>
            </w:pPr>
            <w:del w:id="608" w:author="Daniel Lüdecke" w:date="2019-08-16T12:12:00Z">
              <w:r w:rsidDel="00147030">
                <w:delText>0.40</w:delText>
              </w:r>
            </w:del>
          </w:p>
        </w:tc>
      </w:tr>
      <w:tr w:rsidR="00283BED" w:rsidDel="00147030" w14:paraId="6036F451" w14:textId="77777777">
        <w:trPr>
          <w:del w:id="609" w:author="Daniel Lüdecke" w:date="2019-08-16T12:13:00Z"/>
        </w:trPr>
        <w:tc>
          <w:tcPr>
            <w:tcW w:w="0" w:type="auto"/>
          </w:tcPr>
          <w:p w14:paraId="4ED713CA" w14:textId="77777777" w:rsidR="00283BED" w:rsidDel="00147030" w:rsidRDefault="00647D5A">
            <w:pPr>
              <w:rPr>
                <w:del w:id="610" w:author="Daniel Lüdecke" w:date="2019-08-16T12:13:00Z"/>
              </w:rPr>
            </w:pPr>
            <w:del w:id="611" w:author="Daniel Lüdecke" w:date="2019-08-16T12:13:00Z">
              <w:r w:rsidDel="00147030">
                <w:delText>Logistic</w:delText>
              </w:r>
            </w:del>
          </w:p>
        </w:tc>
        <w:tc>
          <w:tcPr>
            <w:tcW w:w="0" w:type="auto"/>
          </w:tcPr>
          <w:p w14:paraId="2C1F0BEB" w14:textId="77777777" w:rsidR="00283BED" w:rsidDel="00147030" w:rsidRDefault="00647D5A">
            <w:pPr>
              <w:rPr>
                <w:del w:id="612" w:author="Daniel Lüdecke" w:date="2019-08-16T12:13:00Z"/>
              </w:rPr>
            </w:pPr>
            <w:del w:id="613" w:author="Daniel Lüdecke" w:date="2019-08-16T12:13:00Z">
              <w:r w:rsidDel="00147030">
                <w:delText>ROPE_95</w:delText>
              </w:r>
            </w:del>
          </w:p>
        </w:tc>
        <w:tc>
          <w:tcPr>
            <w:tcW w:w="0" w:type="auto"/>
          </w:tcPr>
          <w:p w14:paraId="3E19008D" w14:textId="77777777" w:rsidR="00283BED" w:rsidDel="00147030" w:rsidRDefault="00647D5A">
            <w:pPr>
              <w:jc w:val="right"/>
              <w:rPr>
                <w:del w:id="614" w:author="Daniel Lüdecke" w:date="2019-08-16T12:13:00Z"/>
              </w:rPr>
            </w:pPr>
            <w:del w:id="615" w:author="Daniel Lüdecke" w:date="2019-08-16T12:12:00Z">
              <w:r w:rsidDel="00147030">
                <w:delText>0.45</w:delText>
              </w:r>
            </w:del>
          </w:p>
        </w:tc>
      </w:tr>
      <w:tr w:rsidR="00283BED" w:rsidDel="00147030" w14:paraId="61AEFF8D" w14:textId="77777777">
        <w:trPr>
          <w:del w:id="616" w:author="Daniel Lüdecke" w:date="2019-08-16T12:13:00Z"/>
        </w:trPr>
        <w:tc>
          <w:tcPr>
            <w:tcW w:w="0" w:type="auto"/>
          </w:tcPr>
          <w:p w14:paraId="3747B220" w14:textId="77777777" w:rsidR="00283BED" w:rsidDel="00147030" w:rsidRDefault="00647D5A">
            <w:pPr>
              <w:rPr>
                <w:del w:id="617" w:author="Daniel Lüdecke" w:date="2019-08-16T12:13:00Z"/>
              </w:rPr>
            </w:pPr>
            <w:del w:id="618" w:author="Daniel Lüdecke" w:date="2019-08-16T12:13:00Z">
              <w:r w:rsidDel="00147030">
                <w:delText>Logistic</w:delText>
              </w:r>
            </w:del>
          </w:p>
        </w:tc>
        <w:tc>
          <w:tcPr>
            <w:tcW w:w="0" w:type="auto"/>
          </w:tcPr>
          <w:p w14:paraId="54894247" w14:textId="77777777" w:rsidR="00283BED" w:rsidDel="00147030" w:rsidRDefault="00647D5A">
            <w:pPr>
              <w:rPr>
                <w:del w:id="619" w:author="Daniel Lüdecke" w:date="2019-08-16T12:13:00Z"/>
              </w:rPr>
            </w:pPr>
            <w:del w:id="620" w:author="Daniel Lüdecke" w:date="2019-08-16T12:13:00Z">
              <w:r w:rsidDel="00147030">
                <w:delText>ROPE_full</w:delText>
              </w:r>
            </w:del>
          </w:p>
        </w:tc>
        <w:tc>
          <w:tcPr>
            <w:tcW w:w="0" w:type="auto"/>
          </w:tcPr>
          <w:p w14:paraId="30C070AA" w14:textId="77777777" w:rsidR="00283BED" w:rsidDel="00147030" w:rsidRDefault="00647D5A">
            <w:pPr>
              <w:jc w:val="right"/>
              <w:rPr>
                <w:del w:id="621" w:author="Daniel Lüdecke" w:date="2019-08-16T12:13:00Z"/>
              </w:rPr>
            </w:pPr>
            <w:del w:id="622" w:author="Daniel Lüdecke" w:date="2019-08-16T12:12:00Z">
              <w:r w:rsidDel="00147030">
                <w:delText>0.45</w:delText>
              </w:r>
            </w:del>
          </w:p>
        </w:tc>
      </w:tr>
      <w:tr w:rsidR="00283BED" w:rsidDel="00147030" w14:paraId="7C5B5FAE" w14:textId="77777777">
        <w:trPr>
          <w:del w:id="623" w:author="Daniel Lüdecke" w:date="2019-08-16T12:13:00Z"/>
        </w:trPr>
        <w:tc>
          <w:tcPr>
            <w:tcW w:w="0" w:type="auto"/>
          </w:tcPr>
          <w:p w14:paraId="118E9D3E" w14:textId="77777777" w:rsidR="00283BED" w:rsidDel="00147030" w:rsidRDefault="00647D5A">
            <w:pPr>
              <w:rPr>
                <w:del w:id="624" w:author="Daniel Lüdecke" w:date="2019-08-16T12:13:00Z"/>
              </w:rPr>
            </w:pPr>
            <w:del w:id="625" w:author="Daniel Lüdecke" w:date="2019-08-16T12:13:00Z">
              <w:r w:rsidDel="00147030">
                <w:delText>Logistic</w:delText>
              </w:r>
            </w:del>
          </w:p>
        </w:tc>
        <w:tc>
          <w:tcPr>
            <w:tcW w:w="0" w:type="auto"/>
          </w:tcPr>
          <w:p w14:paraId="2732FEE9" w14:textId="77777777" w:rsidR="00283BED" w:rsidDel="00147030" w:rsidRDefault="00647D5A">
            <w:pPr>
              <w:rPr>
                <w:del w:id="626" w:author="Daniel Lüdecke" w:date="2019-08-16T12:13:00Z"/>
              </w:rPr>
            </w:pPr>
            <w:del w:id="627" w:author="Daniel Lüdecke" w:date="2019-08-16T12:13:00Z">
              <w:r w:rsidDel="00147030">
                <w:delText>p_MAP</w:delText>
              </w:r>
            </w:del>
          </w:p>
        </w:tc>
        <w:tc>
          <w:tcPr>
            <w:tcW w:w="0" w:type="auto"/>
          </w:tcPr>
          <w:p w14:paraId="6A69EAA3" w14:textId="77777777" w:rsidR="00283BED" w:rsidDel="00147030" w:rsidRDefault="00647D5A">
            <w:pPr>
              <w:jc w:val="right"/>
              <w:rPr>
                <w:del w:id="628" w:author="Daniel Lüdecke" w:date="2019-08-16T12:13:00Z"/>
              </w:rPr>
            </w:pPr>
            <w:del w:id="629" w:author="Daniel Lüdecke" w:date="2019-08-16T12:13:00Z">
              <w:r w:rsidDel="00147030">
                <w:delText>0.60</w:delText>
              </w:r>
            </w:del>
          </w:p>
        </w:tc>
      </w:tr>
      <w:tr w:rsidR="00283BED" w:rsidDel="00147030" w14:paraId="2BBDA691" w14:textId="77777777">
        <w:trPr>
          <w:del w:id="630" w:author="Daniel Lüdecke" w:date="2019-08-16T12:13:00Z"/>
        </w:trPr>
        <w:tc>
          <w:tcPr>
            <w:tcW w:w="0" w:type="auto"/>
          </w:tcPr>
          <w:p w14:paraId="587288B3" w14:textId="77777777" w:rsidR="00283BED" w:rsidDel="00147030" w:rsidRDefault="00647D5A">
            <w:pPr>
              <w:rPr>
                <w:del w:id="631" w:author="Daniel Lüdecke" w:date="2019-08-16T12:13:00Z"/>
              </w:rPr>
            </w:pPr>
            <w:del w:id="632" w:author="Daniel Lüdecke" w:date="2019-08-16T12:13:00Z">
              <w:r w:rsidDel="00147030">
                <w:delText>Logistic</w:delText>
              </w:r>
            </w:del>
          </w:p>
        </w:tc>
        <w:tc>
          <w:tcPr>
            <w:tcW w:w="0" w:type="auto"/>
          </w:tcPr>
          <w:p w14:paraId="3CF329D9" w14:textId="77777777" w:rsidR="00283BED" w:rsidDel="00147030" w:rsidRDefault="00647D5A">
            <w:pPr>
              <w:rPr>
                <w:del w:id="633" w:author="Daniel Lüdecke" w:date="2019-08-16T12:13:00Z"/>
              </w:rPr>
            </w:pPr>
            <w:del w:id="634" w:author="Daniel Lüdecke" w:date="2019-08-16T12:13:00Z">
              <w:r w:rsidDel="00147030">
                <w:delText>BF_log</w:delText>
              </w:r>
            </w:del>
          </w:p>
        </w:tc>
        <w:tc>
          <w:tcPr>
            <w:tcW w:w="0" w:type="auto"/>
          </w:tcPr>
          <w:p w14:paraId="5799361C" w14:textId="77777777" w:rsidR="00283BED" w:rsidDel="00147030" w:rsidRDefault="00647D5A">
            <w:pPr>
              <w:jc w:val="right"/>
              <w:rPr>
                <w:del w:id="635" w:author="Daniel Lüdecke" w:date="2019-08-16T12:13:00Z"/>
              </w:rPr>
            </w:pPr>
            <w:del w:id="636" w:author="Daniel Lüdecke" w:date="2019-08-16T12:13:00Z">
              <w:r w:rsidDel="00147030">
                <w:delText>0.65</w:delText>
              </w:r>
            </w:del>
          </w:p>
        </w:tc>
      </w:tr>
      <w:tr w:rsidR="00283BED" w:rsidDel="00147030" w14:paraId="7E8C9D2B" w14:textId="77777777">
        <w:trPr>
          <w:del w:id="637" w:author="Daniel Lüdecke" w:date="2019-08-16T12:13:00Z"/>
        </w:trPr>
        <w:tc>
          <w:tcPr>
            <w:tcW w:w="0" w:type="auto"/>
          </w:tcPr>
          <w:p w14:paraId="25ABCCB6" w14:textId="77777777" w:rsidR="00283BED" w:rsidDel="00147030" w:rsidRDefault="00647D5A">
            <w:pPr>
              <w:rPr>
                <w:del w:id="638" w:author="Daniel Lüdecke" w:date="2019-08-16T12:13:00Z"/>
              </w:rPr>
            </w:pPr>
            <w:del w:id="639" w:author="Daniel Lüdecke" w:date="2019-08-16T12:13:00Z">
              <w:r w:rsidDel="00147030">
                <w:delText>Logistic</w:delText>
              </w:r>
            </w:del>
          </w:p>
        </w:tc>
        <w:tc>
          <w:tcPr>
            <w:tcW w:w="0" w:type="auto"/>
          </w:tcPr>
          <w:p w14:paraId="4AD93942" w14:textId="77777777" w:rsidR="00283BED" w:rsidDel="00147030" w:rsidRDefault="00647D5A">
            <w:pPr>
              <w:rPr>
                <w:del w:id="640" w:author="Daniel Lüdecke" w:date="2019-08-16T12:13:00Z"/>
              </w:rPr>
            </w:pPr>
            <w:del w:id="641" w:author="Daniel Lüdecke" w:date="2019-08-16T12:13:00Z">
              <w:r w:rsidDel="00147030">
                <w:delText>BF_ROPE_log</w:delText>
              </w:r>
            </w:del>
          </w:p>
        </w:tc>
        <w:tc>
          <w:tcPr>
            <w:tcW w:w="0" w:type="auto"/>
          </w:tcPr>
          <w:p w14:paraId="0A767C56" w14:textId="77777777" w:rsidR="00283BED" w:rsidDel="00147030" w:rsidRDefault="00647D5A">
            <w:pPr>
              <w:jc w:val="right"/>
              <w:rPr>
                <w:del w:id="642" w:author="Daniel Lüdecke" w:date="2019-08-16T12:13:00Z"/>
              </w:rPr>
            </w:pPr>
            <w:del w:id="643" w:author="Daniel Lüdecke" w:date="2019-08-16T12:13:00Z">
              <w:r w:rsidDel="00147030">
                <w:delText>0.67</w:delText>
              </w:r>
            </w:del>
          </w:p>
        </w:tc>
      </w:tr>
    </w:tbl>
    <w:p w14:paraId="73768815" w14:textId="77777777" w:rsidR="00283BED" w:rsidRDefault="00647D5A">
      <w:r>
        <w:t xml:space="preserve">Consistently with </w:t>
      </w:r>
      <w:r>
        <w:rPr>
          <w:b/>
        </w:rPr>
        <w:t>Figure 2</w:t>
      </w:r>
      <w:r>
        <w:t xml:space="preserve">, the model investigating the sensitivity of noise, adjusted for sample size, on the different indice when an effect is present (as there is only noise in the absence of effect) suggestst that BFs, followed by the MAP-based </w:t>
      </w:r>
      <w:r>
        <w:rPr>
          <w:i/>
        </w:rPr>
        <w:t>p</w:t>
      </w:r>
      <w:r>
        <w:t xml:space="preserve">-value, followed by ROPE indices, are the most sensitive to noise. As noise is a proxy of effect size (linearly related to the absolute value of the coefficient of the parameter), it highlight these indices are sensitive to the magnitude of the effect, whereas the </w:t>
      </w:r>
      <w:r>
        <w:rPr>
          <w:i/>
        </w:rPr>
        <w:t>p</w:t>
      </w:r>
      <w:r>
        <w:t xml:space="preserve">-value and the </w:t>
      </w:r>
      <w:r>
        <w:rPr>
          <w:i/>
        </w:rPr>
        <w:t>pd</w:t>
      </w:r>
      <w:r>
        <w:t xml:space="preserve"> would be less sensitive to the magnitude, but rather to the consistency (the certainity of the evidence, through for instance the sample size), of an effect.</w:t>
      </w:r>
    </w:p>
    <w:p w14:paraId="254F8B6F" w14:textId="77777777" w:rsidR="00283BED" w:rsidRDefault="00647D5A">
      <w:pPr>
        <w:pStyle w:val="berschrift2"/>
      </w:pPr>
      <w:bookmarkStart w:id="644" w:name="presence-vs.-absence-of-effect"/>
      <w:r>
        <w:t xml:space="preserve">Presence </w:t>
      </w:r>
      <w:r>
        <w:rPr>
          <w:i/>
        </w:rPr>
        <w:t>vs.</w:t>
      </w:r>
      <w:r>
        <w:t xml:space="preserve"> Absence of Effect</w:t>
      </w:r>
      <w:bookmarkEnd w:id="644"/>
    </w:p>
    <w:p w14:paraId="77A4FA43" w14:textId="77777777" w:rsidR="00283BED" w:rsidRDefault="00647D5A">
      <w:r>
        <w:rPr>
          <w:noProof/>
          <w:lang w:val="de-DE" w:eastAsia="de-DE"/>
        </w:rPr>
        <w:lastRenderedPageBreak/>
        <w:drawing>
          <wp:inline distT="0" distB="0" distL="0" distR="0" wp14:anchorId="6E287569" wp14:editId="212D205A">
            <wp:extent cx="6197600" cy="4382141"/>
            <wp:effectExtent l="0" t="0" r="0" b="0"/>
            <wp:docPr id="3" name="Picture" descr="Figure 3. The distribution of indices (normalized between 0 and 1 so that values closer to 1 correpond to more evidence for the presence of an effect). This illustrate the fact that the p-value and the pd are sensitive to the presence of an effect (and present a uniform distribution in the case of an absence of true effect), whereas other indices are “consistent”, being massed toward 0 in the case of an absence of effect. Note that the drops of density toward the edges is artificial (caused by the kernel density estimation method)."/>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0F21CD7C" w14:textId="77777777" w:rsidR="00283BED" w:rsidRDefault="00647D5A">
      <w:r>
        <w:t>Figure 3. The distribution of indices (normalized between 0 and 1 so that values closer to 1 correpond to more evidence for the presence of an effect). This illustrate the fact that the p-value and the pd are sensitive to the presence of an effect (and present a uniform distribution in the case of an absence of true effect), whereas other indices are “consistent”, being massed toward 0 in the case of an absence of effect. Note that the drops of density toward the edges is artificial (caused by the kernel density estimation method).</w:t>
      </w:r>
    </w:p>
    <w:p w14:paraId="1ED4CC51" w14:textId="77777777" w:rsidR="00283BED" w:rsidRDefault="00647D5A">
      <w:r>
        <w:t>Table 3. Performance comparison of the indices in predicting the presence of an effect.</w:t>
      </w:r>
    </w:p>
    <w:tbl>
      <w:tblPr>
        <w:tblW w:w="0" w:type="pct"/>
        <w:tblLook w:val="07E0" w:firstRow="1" w:lastRow="1" w:firstColumn="1" w:lastColumn="1" w:noHBand="1" w:noVBand="1"/>
        <w:tblCaption w:val="Table 3. Performance comparison of the indices in predicting the presence of an effect."/>
      </w:tblPr>
      <w:tblGrid>
        <w:gridCol w:w="1456"/>
        <w:gridCol w:w="1670"/>
        <w:gridCol w:w="816"/>
        <w:gridCol w:w="816"/>
        <w:gridCol w:w="1030"/>
        <w:gridCol w:w="870"/>
        <w:gridCol w:w="644"/>
      </w:tblGrid>
      <w:tr w:rsidR="00A70459" w14:paraId="0AFBAC76" w14:textId="77777777">
        <w:tc>
          <w:tcPr>
            <w:tcW w:w="0" w:type="auto"/>
            <w:vAlign w:val="bottom"/>
          </w:tcPr>
          <w:p w14:paraId="64AEF0BA" w14:textId="77777777" w:rsidR="00283BED" w:rsidRDefault="00647D5A">
            <w:r>
              <w:t>Model_Type</w:t>
            </w:r>
          </w:p>
        </w:tc>
        <w:tc>
          <w:tcPr>
            <w:tcW w:w="0" w:type="auto"/>
            <w:vAlign w:val="bottom"/>
          </w:tcPr>
          <w:p w14:paraId="2655FD58" w14:textId="77777777" w:rsidR="00283BED" w:rsidRDefault="00647D5A">
            <w:r>
              <w:t>Model</w:t>
            </w:r>
          </w:p>
        </w:tc>
        <w:tc>
          <w:tcPr>
            <w:tcW w:w="0" w:type="auto"/>
            <w:vAlign w:val="bottom"/>
          </w:tcPr>
          <w:p w14:paraId="4BE4D06A" w14:textId="77777777" w:rsidR="00283BED" w:rsidRDefault="00647D5A">
            <w:pPr>
              <w:jc w:val="right"/>
            </w:pPr>
            <w:r>
              <w:t>AIC</w:t>
            </w:r>
          </w:p>
        </w:tc>
        <w:tc>
          <w:tcPr>
            <w:tcW w:w="0" w:type="auto"/>
            <w:vAlign w:val="bottom"/>
          </w:tcPr>
          <w:p w14:paraId="241C5C3C" w14:textId="77777777" w:rsidR="00283BED" w:rsidRDefault="00647D5A">
            <w:pPr>
              <w:jc w:val="right"/>
            </w:pPr>
            <w:r>
              <w:t>BIC</w:t>
            </w:r>
          </w:p>
        </w:tc>
        <w:tc>
          <w:tcPr>
            <w:tcW w:w="0" w:type="auto"/>
            <w:vAlign w:val="bottom"/>
          </w:tcPr>
          <w:p w14:paraId="6F0B2896" w14:textId="77777777" w:rsidR="00283BED" w:rsidRDefault="00647D5A">
            <w:pPr>
              <w:jc w:val="right"/>
            </w:pPr>
            <w:r>
              <w:t>R2_Tjur</w:t>
            </w:r>
          </w:p>
        </w:tc>
        <w:tc>
          <w:tcPr>
            <w:tcW w:w="0" w:type="auto"/>
            <w:vAlign w:val="bottom"/>
          </w:tcPr>
          <w:p w14:paraId="1A20E493" w14:textId="77777777" w:rsidR="00283BED" w:rsidRDefault="00647D5A">
            <w:pPr>
              <w:jc w:val="right"/>
            </w:pPr>
            <w:r>
              <w:t>RMSE</w:t>
            </w:r>
          </w:p>
        </w:tc>
        <w:tc>
          <w:tcPr>
            <w:tcW w:w="0" w:type="auto"/>
            <w:vAlign w:val="bottom"/>
          </w:tcPr>
          <w:p w14:paraId="7AEDAC66" w14:textId="77777777" w:rsidR="00283BED" w:rsidRDefault="00647D5A">
            <w:pPr>
              <w:jc w:val="right"/>
            </w:pPr>
            <w:r>
              <w:t>PCP</w:t>
            </w:r>
          </w:p>
        </w:tc>
      </w:tr>
      <w:tr w:rsidR="00283BED" w14:paraId="677300AA" w14:textId="77777777">
        <w:tc>
          <w:tcPr>
            <w:tcW w:w="0" w:type="auto"/>
          </w:tcPr>
          <w:p w14:paraId="7413D174" w14:textId="77777777" w:rsidR="00283BED" w:rsidRDefault="00647D5A">
            <w:r>
              <w:t>linear</w:t>
            </w:r>
          </w:p>
        </w:tc>
        <w:tc>
          <w:tcPr>
            <w:tcW w:w="0" w:type="auto"/>
          </w:tcPr>
          <w:p w14:paraId="37573DE3" w14:textId="77777777" w:rsidR="00283BED" w:rsidRDefault="00647D5A">
            <w:r>
              <w:t>p_value</w:t>
            </w:r>
          </w:p>
        </w:tc>
        <w:tc>
          <w:tcPr>
            <w:tcW w:w="0" w:type="auto"/>
          </w:tcPr>
          <w:p w14:paraId="28EDF2ED" w14:textId="77777777" w:rsidR="00283BED" w:rsidRDefault="00647D5A">
            <w:pPr>
              <w:jc w:val="right"/>
            </w:pPr>
            <w:r>
              <w:t>18500</w:t>
            </w:r>
          </w:p>
        </w:tc>
        <w:tc>
          <w:tcPr>
            <w:tcW w:w="0" w:type="auto"/>
          </w:tcPr>
          <w:p w14:paraId="4B8D302F" w14:textId="77777777" w:rsidR="00283BED" w:rsidRDefault="00647D5A">
            <w:pPr>
              <w:jc w:val="right"/>
            </w:pPr>
            <w:r>
              <w:t>18531</w:t>
            </w:r>
          </w:p>
        </w:tc>
        <w:tc>
          <w:tcPr>
            <w:tcW w:w="0" w:type="auto"/>
          </w:tcPr>
          <w:p w14:paraId="027E5CDC" w14:textId="77777777" w:rsidR="00283BED" w:rsidRDefault="00647D5A">
            <w:pPr>
              <w:jc w:val="right"/>
            </w:pPr>
            <w:r>
              <w:t>0.33</w:t>
            </w:r>
          </w:p>
        </w:tc>
        <w:tc>
          <w:tcPr>
            <w:tcW w:w="0" w:type="auto"/>
          </w:tcPr>
          <w:p w14:paraId="44BD18F9" w14:textId="77777777" w:rsidR="00283BED" w:rsidRDefault="00647D5A">
            <w:pPr>
              <w:jc w:val="right"/>
            </w:pPr>
            <w:r>
              <w:t>1.01</w:t>
            </w:r>
          </w:p>
        </w:tc>
        <w:tc>
          <w:tcPr>
            <w:tcW w:w="0" w:type="auto"/>
          </w:tcPr>
          <w:p w14:paraId="2573D304" w14:textId="77777777" w:rsidR="00283BED" w:rsidRDefault="00647D5A">
            <w:pPr>
              <w:jc w:val="right"/>
            </w:pPr>
            <w:r>
              <w:t>0.66</w:t>
            </w:r>
          </w:p>
        </w:tc>
      </w:tr>
      <w:tr w:rsidR="00283BED" w14:paraId="4A4D62F3" w14:textId="77777777">
        <w:tc>
          <w:tcPr>
            <w:tcW w:w="0" w:type="auto"/>
          </w:tcPr>
          <w:p w14:paraId="41ED6D26" w14:textId="77777777" w:rsidR="00283BED" w:rsidRDefault="00647D5A">
            <w:r>
              <w:t>linear</w:t>
            </w:r>
          </w:p>
        </w:tc>
        <w:tc>
          <w:tcPr>
            <w:tcW w:w="0" w:type="auto"/>
          </w:tcPr>
          <w:p w14:paraId="4C811A27" w14:textId="77777777" w:rsidR="00283BED" w:rsidRDefault="00647D5A">
            <w:r>
              <w:t>p_direction</w:t>
            </w:r>
          </w:p>
        </w:tc>
        <w:tc>
          <w:tcPr>
            <w:tcW w:w="0" w:type="auto"/>
          </w:tcPr>
          <w:p w14:paraId="0FD531B9" w14:textId="77777777" w:rsidR="00283BED" w:rsidRDefault="00647D5A">
            <w:pPr>
              <w:jc w:val="right"/>
            </w:pPr>
            <w:r>
              <w:t>18461</w:t>
            </w:r>
          </w:p>
        </w:tc>
        <w:tc>
          <w:tcPr>
            <w:tcW w:w="0" w:type="auto"/>
          </w:tcPr>
          <w:p w14:paraId="00E13ABC" w14:textId="77777777" w:rsidR="00283BED" w:rsidRDefault="00647D5A">
            <w:pPr>
              <w:jc w:val="right"/>
            </w:pPr>
            <w:r>
              <w:t>18492</w:t>
            </w:r>
          </w:p>
        </w:tc>
        <w:tc>
          <w:tcPr>
            <w:tcW w:w="0" w:type="auto"/>
          </w:tcPr>
          <w:p w14:paraId="5B96FE6F" w14:textId="77777777" w:rsidR="00283BED" w:rsidRDefault="00647D5A">
            <w:pPr>
              <w:jc w:val="right"/>
            </w:pPr>
            <w:r>
              <w:t>0.33</w:t>
            </w:r>
          </w:p>
        </w:tc>
        <w:tc>
          <w:tcPr>
            <w:tcW w:w="0" w:type="auto"/>
          </w:tcPr>
          <w:p w14:paraId="4AABD4BF" w14:textId="77777777" w:rsidR="00283BED" w:rsidRDefault="00647D5A">
            <w:pPr>
              <w:jc w:val="right"/>
            </w:pPr>
            <w:r>
              <w:t>1.01</w:t>
            </w:r>
          </w:p>
        </w:tc>
        <w:tc>
          <w:tcPr>
            <w:tcW w:w="0" w:type="auto"/>
          </w:tcPr>
          <w:p w14:paraId="3D0D8252" w14:textId="77777777" w:rsidR="00283BED" w:rsidRDefault="00647D5A">
            <w:pPr>
              <w:jc w:val="right"/>
            </w:pPr>
            <w:r>
              <w:t>0.66</w:t>
            </w:r>
          </w:p>
        </w:tc>
      </w:tr>
      <w:tr w:rsidR="00283BED" w14:paraId="3D6F3A53" w14:textId="77777777">
        <w:tc>
          <w:tcPr>
            <w:tcW w:w="0" w:type="auto"/>
          </w:tcPr>
          <w:p w14:paraId="15D9D1FB" w14:textId="77777777" w:rsidR="00283BED" w:rsidRDefault="00647D5A">
            <w:r>
              <w:t>linear</w:t>
            </w:r>
          </w:p>
        </w:tc>
        <w:tc>
          <w:tcPr>
            <w:tcW w:w="0" w:type="auto"/>
          </w:tcPr>
          <w:p w14:paraId="60594B85" w14:textId="77777777" w:rsidR="00283BED" w:rsidRDefault="00647D5A">
            <w:r>
              <w:t>p_MAP</w:t>
            </w:r>
          </w:p>
        </w:tc>
        <w:tc>
          <w:tcPr>
            <w:tcW w:w="0" w:type="auto"/>
          </w:tcPr>
          <w:p w14:paraId="5CB31624" w14:textId="77777777" w:rsidR="00283BED" w:rsidRDefault="00647D5A">
            <w:pPr>
              <w:jc w:val="right"/>
            </w:pPr>
            <w:r>
              <w:t>16850</w:t>
            </w:r>
          </w:p>
        </w:tc>
        <w:tc>
          <w:tcPr>
            <w:tcW w:w="0" w:type="auto"/>
          </w:tcPr>
          <w:p w14:paraId="5D654156" w14:textId="77777777" w:rsidR="00283BED" w:rsidRDefault="00647D5A">
            <w:pPr>
              <w:jc w:val="right"/>
            </w:pPr>
            <w:r>
              <w:t>16882</w:t>
            </w:r>
          </w:p>
        </w:tc>
        <w:tc>
          <w:tcPr>
            <w:tcW w:w="0" w:type="auto"/>
          </w:tcPr>
          <w:p w14:paraId="10886D6A" w14:textId="77777777" w:rsidR="00283BED" w:rsidRDefault="00647D5A">
            <w:pPr>
              <w:jc w:val="right"/>
            </w:pPr>
            <w:r>
              <w:t>0.40</w:t>
            </w:r>
          </w:p>
        </w:tc>
        <w:tc>
          <w:tcPr>
            <w:tcW w:w="0" w:type="auto"/>
          </w:tcPr>
          <w:p w14:paraId="5CDA47EF" w14:textId="77777777" w:rsidR="00283BED" w:rsidRDefault="00647D5A">
            <w:pPr>
              <w:jc w:val="right"/>
            </w:pPr>
            <w:r>
              <w:t>0.97</w:t>
            </w:r>
          </w:p>
        </w:tc>
        <w:tc>
          <w:tcPr>
            <w:tcW w:w="0" w:type="auto"/>
          </w:tcPr>
          <w:p w14:paraId="3D068027" w14:textId="77777777" w:rsidR="00283BED" w:rsidRDefault="00647D5A">
            <w:pPr>
              <w:jc w:val="right"/>
            </w:pPr>
            <w:r>
              <w:t>0.70</w:t>
            </w:r>
          </w:p>
        </w:tc>
      </w:tr>
      <w:tr w:rsidR="00283BED" w14:paraId="14248B52" w14:textId="77777777">
        <w:tc>
          <w:tcPr>
            <w:tcW w:w="0" w:type="auto"/>
          </w:tcPr>
          <w:p w14:paraId="6F1D5A0A" w14:textId="77777777" w:rsidR="00283BED" w:rsidRDefault="00647D5A">
            <w:r>
              <w:t>linear</w:t>
            </w:r>
          </w:p>
        </w:tc>
        <w:tc>
          <w:tcPr>
            <w:tcW w:w="0" w:type="auto"/>
          </w:tcPr>
          <w:p w14:paraId="5414344F" w14:textId="77777777" w:rsidR="00283BED" w:rsidRDefault="00647D5A">
            <w:r>
              <w:t>ROPE_95</w:t>
            </w:r>
          </w:p>
        </w:tc>
        <w:tc>
          <w:tcPr>
            <w:tcW w:w="0" w:type="auto"/>
          </w:tcPr>
          <w:p w14:paraId="26278C26" w14:textId="77777777" w:rsidR="00283BED" w:rsidRDefault="00647D5A">
            <w:pPr>
              <w:jc w:val="right"/>
            </w:pPr>
            <w:r>
              <w:t>16358</w:t>
            </w:r>
          </w:p>
        </w:tc>
        <w:tc>
          <w:tcPr>
            <w:tcW w:w="0" w:type="auto"/>
          </w:tcPr>
          <w:p w14:paraId="5638524A" w14:textId="77777777" w:rsidR="00283BED" w:rsidRDefault="00647D5A">
            <w:pPr>
              <w:jc w:val="right"/>
            </w:pPr>
            <w:r>
              <w:t>16389</w:t>
            </w:r>
          </w:p>
        </w:tc>
        <w:tc>
          <w:tcPr>
            <w:tcW w:w="0" w:type="auto"/>
          </w:tcPr>
          <w:p w14:paraId="49B9BB79" w14:textId="77777777" w:rsidR="00283BED" w:rsidRDefault="00647D5A">
            <w:pPr>
              <w:jc w:val="right"/>
            </w:pPr>
            <w:r>
              <w:t>0.42</w:t>
            </w:r>
          </w:p>
        </w:tc>
        <w:tc>
          <w:tcPr>
            <w:tcW w:w="0" w:type="auto"/>
          </w:tcPr>
          <w:p w14:paraId="7559DB95" w14:textId="77777777" w:rsidR="00283BED" w:rsidRDefault="00647D5A">
            <w:pPr>
              <w:jc w:val="right"/>
            </w:pPr>
            <w:r>
              <w:t>0.95</w:t>
            </w:r>
          </w:p>
        </w:tc>
        <w:tc>
          <w:tcPr>
            <w:tcW w:w="0" w:type="auto"/>
          </w:tcPr>
          <w:p w14:paraId="1349E00A" w14:textId="77777777" w:rsidR="00283BED" w:rsidRDefault="00647D5A">
            <w:pPr>
              <w:jc w:val="right"/>
            </w:pPr>
            <w:r>
              <w:t>0.71</w:t>
            </w:r>
          </w:p>
        </w:tc>
      </w:tr>
      <w:tr w:rsidR="00283BED" w14:paraId="18298E10" w14:textId="77777777">
        <w:tc>
          <w:tcPr>
            <w:tcW w:w="0" w:type="auto"/>
          </w:tcPr>
          <w:p w14:paraId="5901784B" w14:textId="77777777" w:rsidR="00283BED" w:rsidRDefault="00647D5A">
            <w:r>
              <w:t>linear</w:t>
            </w:r>
          </w:p>
        </w:tc>
        <w:tc>
          <w:tcPr>
            <w:tcW w:w="0" w:type="auto"/>
          </w:tcPr>
          <w:p w14:paraId="2870B53B" w14:textId="77777777" w:rsidR="00283BED" w:rsidRDefault="00647D5A">
            <w:r>
              <w:t>ROPE_full</w:t>
            </w:r>
          </w:p>
        </w:tc>
        <w:tc>
          <w:tcPr>
            <w:tcW w:w="0" w:type="auto"/>
          </w:tcPr>
          <w:p w14:paraId="06E56610" w14:textId="77777777" w:rsidR="00283BED" w:rsidRDefault="00647D5A">
            <w:pPr>
              <w:jc w:val="right"/>
            </w:pPr>
            <w:r>
              <w:t>16234</w:t>
            </w:r>
          </w:p>
        </w:tc>
        <w:tc>
          <w:tcPr>
            <w:tcW w:w="0" w:type="auto"/>
          </w:tcPr>
          <w:p w14:paraId="29892E2F" w14:textId="77777777" w:rsidR="00283BED" w:rsidRDefault="00647D5A">
            <w:pPr>
              <w:jc w:val="right"/>
            </w:pPr>
            <w:r>
              <w:t>16265</w:t>
            </w:r>
          </w:p>
        </w:tc>
        <w:tc>
          <w:tcPr>
            <w:tcW w:w="0" w:type="auto"/>
          </w:tcPr>
          <w:p w14:paraId="0EBD87A9" w14:textId="77777777" w:rsidR="00283BED" w:rsidRDefault="00647D5A">
            <w:pPr>
              <w:jc w:val="right"/>
            </w:pPr>
            <w:r>
              <w:t>0.42</w:t>
            </w:r>
          </w:p>
        </w:tc>
        <w:tc>
          <w:tcPr>
            <w:tcW w:w="0" w:type="auto"/>
          </w:tcPr>
          <w:p w14:paraId="180A15EB" w14:textId="77777777" w:rsidR="00283BED" w:rsidRDefault="00647D5A">
            <w:pPr>
              <w:jc w:val="right"/>
            </w:pPr>
            <w:r>
              <w:t>0.95</w:t>
            </w:r>
          </w:p>
        </w:tc>
        <w:tc>
          <w:tcPr>
            <w:tcW w:w="0" w:type="auto"/>
          </w:tcPr>
          <w:p w14:paraId="55F7A2B3" w14:textId="77777777" w:rsidR="00283BED" w:rsidRDefault="00647D5A">
            <w:pPr>
              <w:jc w:val="right"/>
            </w:pPr>
            <w:r>
              <w:t>0.71</w:t>
            </w:r>
          </w:p>
        </w:tc>
      </w:tr>
      <w:tr w:rsidR="00283BED" w14:paraId="11F812A3" w14:textId="77777777">
        <w:tc>
          <w:tcPr>
            <w:tcW w:w="0" w:type="auto"/>
          </w:tcPr>
          <w:p w14:paraId="0D3BB7E9" w14:textId="77777777" w:rsidR="00283BED" w:rsidRDefault="00647D5A">
            <w:r>
              <w:lastRenderedPageBreak/>
              <w:t>linear</w:t>
            </w:r>
          </w:p>
        </w:tc>
        <w:tc>
          <w:tcPr>
            <w:tcW w:w="0" w:type="auto"/>
          </w:tcPr>
          <w:p w14:paraId="470B0CAF" w14:textId="77777777" w:rsidR="00283BED" w:rsidRDefault="00647D5A">
            <w:r>
              <w:t>BF_log</w:t>
            </w:r>
          </w:p>
        </w:tc>
        <w:tc>
          <w:tcPr>
            <w:tcW w:w="0" w:type="auto"/>
          </w:tcPr>
          <w:p w14:paraId="0DF26168" w14:textId="77777777" w:rsidR="00283BED" w:rsidRDefault="00647D5A">
            <w:pPr>
              <w:jc w:val="right"/>
            </w:pPr>
            <w:r>
              <w:t>15318</w:t>
            </w:r>
          </w:p>
        </w:tc>
        <w:tc>
          <w:tcPr>
            <w:tcW w:w="0" w:type="auto"/>
          </w:tcPr>
          <w:p w14:paraId="268F7F5E" w14:textId="77777777" w:rsidR="00283BED" w:rsidRDefault="00647D5A">
            <w:pPr>
              <w:jc w:val="right"/>
            </w:pPr>
            <w:r>
              <w:t>15349</w:t>
            </w:r>
          </w:p>
        </w:tc>
        <w:tc>
          <w:tcPr>
            <w:tcW w:w="0" w:type="auto"/>
          </w:tcPr>
          <w:p w14:paraId="6A15EF8B" w14:textId="77777777" w:rsidR="00283BED" w:rsidRDefault="00647D5A">
            <w:pPr>
              <w:jc w:val="right"/>
            </w:pPr>
            <w:r>
              <w:t>0.45</w:t>
            </w:r>
          </w:p>
        </w:tc>
        <w:tc>
          <w:tcPr>
            <w:tcW w:w="0" w:type="auto"/>
          </w:tcPr>
          <w:p w14:paraId="6693A2C0" w14:textId="77777777" w:rsidR="00283BED" w:rsidRDefault="00647D5A">
            <w:pPr>
              <w:jc w:val="right"/>
            </w:pPr>
            <w:r>
              <w:t>0.92</w:t>
            </w:r>
          </w:p>
        </w:tc>
        <w:tc>
          <w:tcPr>
            <w:tcW w:w="0" w:type="auto"/>
          </w:tcPr>
          <w:p w14:paraId="48D7983C" w14:textId="77777777" w:rsidR="00283BED" w:rsidRDefault="00647D5A">
            <w:pPr>
              <w:jc w:val="right"/>
            </w:pPr>
            <w:r>
              <w:t>0.72</w:t>
            </w:r>
          </w:p>
        </w:tc>
      </w:tr>
      <w:tr w:rsidR="00283BED" w14:paraId="4BD90C7F" w14:textId="77777777">
        <w:tc>
          <w:tcPr>
            <w:tcW w:w="0" w:type="auto"/>
          </w:tcPr>
          <w:p w14:paraId="74EFACB6" w14:textId="77777777" w:rsidR="00283BED" w:rsidRDefault="00647D5A">
            <w:r>
              <w:t>linear</w:t>
            </w:r>
          </w:p>
        </w:tc>
        <w:tc>
          <w:tcPr>
            <w:tcW w:w="0" w:type="auto"/>
          </w:tcPr>
          <w:p w14:paraId="29C1B67C" w14:textId="77777777" w:rsidR="00283BED" w:rsidRDefault="00647D5A">
            <w:r>
              <w:t>BF_ROPE_log</w:t>
            </w:r>
          </w:p>
        </w:tc>
        <w:tc>
          <w:tcPr>
            <w:tcW w:w="0" w:type="auto"/>
          </w:tcPr>
          <w:p w14:paraId="078269F9" w14:textId="77777777" w:rsidR="00283BED" w:rsidRDefault="00647D5A">
            <w:pPr>
              <w:jc w:val="right"/>
            </w:pPr>
            <w:r>
              <w:t>15309</w:t>
            </w:r>
          </w:p>
        </w:tc>
        <w:tc>
          <w:tcPr>
            <w:tcW w:w="0" w:type="auto"/>
          </w:tcPr>
          <w:p w14:paraId="31282E67" w14:textId="77777777" w:rsidR="00283BED" w:rsidRDefault="00647D5A">
            <w:pPr>
              <w:jc w:val="right"/>
            </w:pPr>
            <w:r>
              <w:t>15340</w:t>
            </w:r>
          </w:p>
        </w:tc>
        <w:tc>
          <w:tcPr>
            <w:tcW w:w="0" w:type="auto"/>
          </w:tcPr>
          <w:p w14:paraId="6D89010E" w14:textId="77777777" w:rsidR="00283BED" w:rsidRDefault="00647D5A">
            <w:pPr>
              <w:jc w:val="right"/>
            </w:pPr>
            <w:r>
              <w:t>0.45</w:t>
            </w:r>
          </w:p>
        </w:tc>
        <w:tc>
          <w:tcPr>
            <w:tcW w:w="0" w:type="auto"/>
          </w:tcPr>
          <w:p w14:paraId="3BFA558C" w14:textId="77777777" w:rsidR="00283BED" w:rsidRDefault="00647D5A">
            <w:pPr>
              <w:jc w:val="right"/>
            </w:pPr>
            <w:r>
              <w:t>0.92</w:t>
            </w:r>
          </w:p>
        </w:tc>
        <w:tc>
          <w:tcPr>
            <w:tcW w:w="0" w:type="auto"/>
          </w:tcPr>
          <w:p w14:paraId="0DB09F39" w14:textId="77777777" w:rsidR="00283BED" w:rsidRDefault="00647D5A">
            <w:pPr>
              <w:jc w:val="right"/>
            </w:pPr>
            <w:r>
              <w:t>0.72</w:t>
            </w:r>
          </w:p>
        </w:tc>
      </w:tr>
      <w:tr w:rsidR="00283BED" w14:paraId="3D93DE1A" w14:textId="77777777">
        <w:tc>
          <w:tcPr>
            <w:tcW w:w="0" w:type="auto"/>
          </w:tcPr>
          <w:p w14:paraId="60C14637" w14:textId="77777777" w:rsidR="00283BED" w:rsidRDefault="00647D5A">
            <w:r>
              <w:t>binary</w:t>
            </w:r>
          </w:p>
        </w:tc>
        <w:tc>
          <w:tcPr>
            <w:tcW w:w="0" w:type="auto"/>
          </w:tcPr>
          <w:p w14:paraId="71AFA343" w14:textId="77777777" w:rsidR="00283BED" w:rsidRDefault="00647D5A">
            <w:r>
              <w:t>p_value</w:t>
            </w:r>
          </w:p>
        </w:tc>
        <w:tc>
          <w:tcPr>
            <w:tcW w:w="0" w:type="auto"/>
          </w:tcPr>
          <w:p w14:paraId="7A174822" w14:textId="77777777" w:rsidR="00283BED" w:rsidRDefault="00647D5A">
            <w:pPr>
              <w:jc w:val="right"/>
            </w:pPr>
            <w:r>
              <w:t>20486</w:t>
            </w:r>
          </w:p>
        </w:tc>
        <w:tc>
          <w:tcPr>
            <w:tcW w:w="0" w:type="auto"/>
          </w:tcPr>
          <w:p w14:paraId="6A3737DC" w14:textId="77777777" w:rsidR="00283BED" w:rsidRDefault="00647D5A">
            <w:pPr>
              <w:jc w:val="right"/>
            </w:pPr>
            <w:r>
              <w:t>20517</w:t>
            </w:r>
          </w:p>
        </w:tc>
        <w:tc>
          <w:tcPr>
            <w:tcW w:w="0" w:type="auto"/>
          </w:tcPr>
          <w:p w14:paraId="6366E855" w14:textId="77777777" w:rsidR="00283BED" w:rsidRDefault="00647D5A">
            <w:pPr>
              <w:jc w:val="right"/>
            </w:pPr>
            <w:r>
              <w:t>0.23</w:t>
            </w:r>
          </w:p>
        </w:tc>
        <w:tc>
          <w:tcPr>
            <w:tcW w:w="0" w:type="auto"/>
          </w:tcPr>
          <w:p w14:paraId="7DEBF6EB" w14:textId="77777777" w:rsidR="00283BED" w:rsidRDefault="00647D5A">
            <w:pPr>
              <w:jc w:val="right"/>
            </w:pPr>
            <w:r>
              <w:t>1.07</w:t>
            </w:r>
          </w:p>
        </w:tc>
        <w:tc>
          <w:tcPr>
            <w:tcW w:w="0" w:type="auto"/>
          </w:tcPr>
          <w:p w14:paraId="606C80BE" w14:textId="77777777" w:rsidR="00283BED" w:rsidRDefault="00647D5A">
            <w:pPr>
              <w:jc w:val="right"/>
            </w:pPr>
            <w:r>
              <w:t>0.62</w:t>
            </w:r>
          </w:p>
        </w:tc>
      </w:tr>
      <w:tr w:rsidR="00283BED" w14:paraId="0296C1FF" w14:textId="77777777">
        <w:tc>
          <w:tcPr>
            <w:tcW w:w="0" w:type="auto"/>
          </w:tcPr>
          <w:p w14:paraId="6CBC668E" w14:textId="77777777" w:rsidR="00283BED" w:rsidRDefault="00647D5A">
            <w:r>
              <w:t>binary</w:t>
            </w:r>
          </w:p>
        </w:tc>
        <w:tc>
          <w:tcPr>
            <w:tcW w:w="0" w:type="auto"/>
          </w:tcPr>
          <w:p w14:paraId="12B750FF" w14:textId="77777777" w:rsidR="00283BED" w:rsidRDefault="00647D5A">
            <w:r>
              <w:t>p_direction</w:t>
            </w:r>
          </w:p>
        </w:tc>
        <w:tc>
          <w:tcPr>
            <w:tcW w:w="0" w:type="auto"/>
          </w:tcPr>
          <w:p w14:paraId="1DAB0069" w14:textId="77777777" w:rsidR="00283BED" w:rsidRDefault="00647D5A">
            <w:pPr>
              <w:jc w:val="right"/>
            </w:pPr>
            <w:r>
              <w:t>20501</w:t>
            </w:r>
          </w:p>
        </w:tc>
        <w:tc>
          <w:tcPr>
            <w:tcW w:w="0" w:type="auto"/>
          </w:tcPr>
          <w:p w14:paraId="443B7158" w14:textId="77777777" w:rsidR="00283BED" w:rsidRDefault="00647D5A">
            <w:pPr>
              <w:jc w:val="right"/>
            </w:pPr>
            <w:r>
              <w:t>20532</w:t>
            </w:r>
          </w:p>
        </w:tc>
        <w:tc>
          <w:tcPr>
            <w:tcW w:w="0" w:type="auto"/>
          </w:tcPr>
          <w:p w14:paraId="37781576" w14:textId="77777777" w:rsidR="00283BED" w:rsidRDefault="00647D5A">
            <w:pPr>
              <w:jc w:val="right"/>
            </w:pPr>
            <w:r>
              <w:t>0.23</w:t>
            </w:r>
          </w:p>
        </w:tc>
        <w:tc>
          <w:tcPr>
            <w:tcW w:w="0" w:type="auto"/>
          </w:tcPr>
          <w:p w14:paraId="14DC1734" w14:textId="77777777" w:rsidR="00283BED" w:rsidRDefault="00647D5A">
            <w:pPr>
              <w:jc w:val="right"/>
            </w:pPr>
            <w:r>
              <w:t>1.07</w:t>
            </w:r>
          </w:p>
        </w:tc>
        <w:tc>
          <w:tcPr>
            <w:tcW w:w="0" w:type="auto"/>
          </w:tcPr>
          <w:p w14:paraId="5A72D65E" w14:textId="77777777" w:rsidR="00283BED" w:rsidRDefault="00647D5A">
            <w:pPr>
              <w:jc w:val="right"/>
            </w:pPr>
            <w:r>
              <w:t>0.62</w:t>
            </w:r>
          </w:p>
        </w:tc>
      </w:tr>
      <w:tr w:rsidR="00283BED" w14:paraId="557CD3BE" w14:textId="77777777">
        <w:tc>
          <w:tcPr>
            <w:tcW w:w="0" w:type="auto"/>
          </w:tcPr>
          <w:p w14:paraId="6C9D120D" w14:textId="77777777" w:rsidR="00283BED" w:rsidRDefault="00647D5A">
            <w:r>
              <w:t>binary</w:t>
            </w:r>
          </w:p>
        </w:tc>
        <w:tc>
          <w:tcPr>
            <w:tcW w:w="0" w:type="auto"/>
          </w:tcPr>
          <w:p w14:paraId="60CA6253" w14:textId="77777777" w:rsidR="00283BED" w:rsidRDefault="00647D5A">
            <w:r>
              <w:t>p_MAP</w:t>
            </w:r>
          </w:p>
        </w:tc>
        <w:tc>
          <w:tcPr>
            <w:tcW w:w="0" w:type="auto"/>
          </w:tcPr>
          <w:p w14:paraId="4F2B06C2" w14:textId="77777777" w:rsidR="00283BED" w:rsidRDefault="00647D5A">
            <w:pPr>
              <w:jc w:val="right"/>
            </w:pPr>
            <w:r>
              <w:t>19200</w:t>
            </w:r>
          </w:p>
        </w:tc>
        <w:tc>
          <w:tcPr>
            <w:tcW w:w="0" w:type="auto"/>
          </w:tcPr>
          <w:p w14:paraId="40AF1CF0" w14:textId="77777777" w:rsidR="00283BED" w:rsidRDefault="00647D5A">
            <w:pPr>
              <w:jc w:val="right"/>
            </w:pPr>
            <w:r>
              <w:t>19231</w:t>
            </w:r>
          </w:p>
        </w:tc>
        <w:tc>
          <w:tcPr>
            <w:tcW w:w="0" w:type="auto"/>
          </w:tcPr>
          <w:p w14:paraId="18F60293" w14:textId="77777777" w:rsidR="00283BED" w:rsidRDefault="00647D5A">
            <w:pPr>
              <w:jc w:val="right"/>
            </w:pPr>
            <w:r>
              <w:t>0.29</w:t>
            </w:r>
          </w:p>
        </w:tc>
        <w:tc>
          <w:tcPr>
            <w:tcW w:w="0" w:type="auto"/>
          </w:tcPr>
          <w:p w14:paraId="30CD7DA5" w14:textId="77777777" w:rsidR="00283BED" w:rsidRDefault="00647D5A">
            <w:pPr>
              <w:jc w:val="right"/>
            </w:pPr>
            <w:r>
              <w:t>1.03</w:t>
            </w:r>
          </w:p>
        </w:tc>
        <w:tc>
          <w:tcPr>
            <w:tcW w:w="0" w:type="auto"/>
          </w:tcPr>
          <w:p w14:paraId="5659FE47" w14:textId="77777777" w:rsidR="00283BED" w:rsidRDefault="00647D5A">
            <w:pPr>
              <w:jc w:val="right"/>
            </w:pPr>
            <w:r>
              <w:t>0.65</w:t>
            </w:r>
          </w:p>
        </w:tc>
      </w:tr>
      <w:tr w:rsidR="00283BED" w14:paraId="0DE97BEB" w14:textId="77777777">
        <w:tc>
          <w:tcPr>
            <w:tcW w:w="0" w:type="auto"/>
          </w:tcPr>
          <w:p w14:paraId="30D3F3B8" w14:textId="77777777" w:rsidR="00283BED" w:rsidRDefault="00647D5A">
            <w:r>
              <w:t>binary</w:t>
            </w:r>
          </w:p>
        </w:tc>
        <w:tc>
          <w:tcPr>
            <w:tcW w:w="0" w:type="auto"/>
          </w:tcPr>
          <w:p w14:paraId="4E39AF90" w14:textId="77777777" w:rsidR="00283BED" w:rsidRDefault="00647D5A">
            <w:r>
              <w:t>ROPE_95</w:t>
            </w:r>
          </w:p>
        </w:tc>
        <w:tc>
          <w:tcPr>
            <w:tcW w:w="0" w:type="auto"/>
          </w:tcPr>
          <w:p w14:paraId="1610F95D" w14:textId="77777777" w:rsidR="00283BED" w:rsidRDefault="00647D5A">
            <w:pPr>
              <w:jc w:val="right"/>
            </w:pPr>
            <w:r>
              <w:t>19018</w:t>
            </w:r>
          </w:p>
        </w:tc>
        <w:tc>
          <w:tcPr>
            <w:tcW w:w="0" w:type="auto"/>
          </w:tcPr>
          <w:p w14:paraId="243B144B" w14:textId="77777777" w:rsidR="00283BED" w:rsidRDefault="00647D5A">
            <w:pPr>
              <w:jc w:val="right"/>
            </w:pPr>
            <w:r>
              <w:t>19049</w:t>
            </w:r>
          </w:p>
        </w:tc>
        <w:tc>
          <w:tcPr>
            <w:tcW w:w="0" w:type="auto"/>
          </w:tcPr>
          <w:p w14:paraId="09863ADF" w14:textId="77777777" w:rsidR="00283BED" w:rsidRDefault="00647D5A">
            <w:pPr>
              <w:jc w:val="right"/>
            </w:pPr>
            <w:r>
              <w:t>0.30</w:t>
            </w:r>
          </w:p>
        </w:tc>
        <w:tc>
          <w:tcPr>
            <w:tcW w:w="0" w:type="auto"/>
          </w:tcPr>
          <w:p w14:paraId="7D8D2445" w14:textId="77777777" w:rsidR="00283BED" w:rsidRDefault="00647D5A">
            <w:pPr>
              <w:jc w:val="right"/>
            </w:pPr>
            <w:r>
              <w:t>1.03</w:t>
            </w:r>
          </w:p>
        </w:tc>
        <w:tc>
          <w:tcPr>
            <w:tcW w:w="0" w:type="auto"/>
          </w:tcPr>
          <w:p w14:paraId="2AB5722A" w14:textId="77777777" w:rsidR="00283BED" w:rsidRDefault="00647D5A">
            <w:pPr>
              <w:jc w:val="right"/>
            </w:pPr>
            <w:r>
              <w:t>0.65</w:t>
            </w:r>
          </w:p>
        </w:tc>
      </w:tr>
      <w:tr w:rsidR="00283BED" w14:paraId="2878EEDA" w14:textId="77777777">
        <w:tc>
          <w:tcPr>
            <w:tcW w:w="0" w:type="auto"/>
          </w:tcPr>
          <w:p w14:paraId="5143A4DC" w14:textId="77777777" w:rsidR="00283BED" w:rsidRDefault="00647D5A">
            <w:r>
              <w:t>binary</w:t>
            </w:r>
          </w:p>
        </w:tc>
        <w:tc>
          <w:tcPr>
            <w:tcW w:w="0" w:type="auto"/>
          </w:tcPr>
          <w:p w14:paraId="2B18787F" w14:textId="77777777" w:rsidR="00283BED" w:rsidRDefault="00647D5A">
            <w:r>
              <w:t>ROPE_full</w:t>
            </w:r>
          </w:p>
        </w:tc>
        <w:tc>
          <w:tcPr>
            <w:tcW w:w="0" w:type="auto"/>
          </w:tcPr>
          <w:p w14:paraId="64D35B2E" w14:textId="77777777" w:rsidR="00283BED" w:rsidRDefault="00647D5A">
            <w:pPr>
              <w:jc w:val="right"/>
            </w:pPr>
            <w:r>
              <w:t>18953</w:t>
            </w:r>
          </w:p>
        </w:tc>
        <w:tc>
          <w:tcPr>
            <w:tcW w:w="0" w:type="auto"/>
          </w:tcPr>
          <w:p w14:paraId="1B5DD2A6" w14:textId="77777777" w:rsidR="00283BED" w:rsidRDefault="00647D5A">
            <w:pPr>
              <w:jc w:val="right"/>
            </w:pPr>
            <w:r>
              <w:t>18985</w:t>
            </w:r>
          </w:p>
        </w:tc>
        <w:tc>
          <w:tcPr>
            <w:tcW w:w="0" w:type="auto"/>
          </w:tcPr>
          <w:p w14:paraId="7966E319" w14:textId="77777777" w:rsidR="00283BED" w:rsidRDefault="00647D5A">
            <w:pPr>
              <w:jc w:val="right"/>
            </w:pPr>
            <w:r>
              <w:t>0.30</w:t>
            </w:r>
          </w:p>
        </w:tc>
        <w:tc>
          <w:tcPr>
            <w:tcW w:w="0" w:type="auto"/>
          </w:tcPr>
          <w:p w14:paraId="7B232A25" w14:textId="77777777" w:rsidR="00283BED" w:rsidRDefault="00647D5A">
            <w:pPr>
              <w:jc w:val="right"/>
            </w:pPr>
            <w:r>
              <w:t>1.03</w:t>
            </w:r>
          </w:p>
        </w:tc>
        <w:tc>
          <w:tcPr>
            <w:tcW w:w="0" w:type="auto"/>
          </w:tcPr>
          <w:p w14:paraId="0F14B538" w14:textId="77777777" w:rsidR="00283BED" w:rsidRDefault="00647D5A">
            <w:pPr>
              <w:jc w:val="right"/>
            </w:pPr>
            <w:r>
              <w:t>0.65</w:t>
            </w:r>
          </w:p>
        </w:tc>
      </w:tr>
      <w:tr w:rsidR="00283BED" w14:paraId="22AE390F" w14:textId="77777777">
        <w:tc>
          <w:tcPr>
            <w:tcW w:w="0" w:type="auto"/>
          </w:tcPr>
          <w:p w14:paraId="426FDBF0" w14:textId="77777777" w:rsidR="00283BED" w:rsidRDefault="00647D5A">
            <w:r>
              <w:t>binary</w:t>
            </w:r>
          </w:p>
        </w:tc>
        <w:tc>
          <w:tcPr>
            <w:tcW w:w="0" w:type="auto"/>
          </w:tcPr>
          <w:p w14:paraId="58556F9C" w14:textId="77777777" w:rsidR="00283BED" w:rsidRDefault="00647D5A">
            <w:r>
              <w:t>BF_log</w:t>
            </w:r>
          </w:p>
        </w:tc>
        <w:tc>
          <w:tcPr>
            <w:tcW w:w="0" w:type="auto"/>
          </w:tcPr>
          <w:p w14:paraId="60A7A350" w14:textId="77777777" w:rsidR="00283BED" w:rsidRDefault="00647D5A">
            <w:pPr>
              <w:jc w:val="right"/>
            </w:pPr>
            <w:r>
              <w:t>18230</w:t>
            </w:r>
          </w:p>
        </w:tc>
        <w:tc>
          <w:tcPr>
            <w:tcW w:w="0" w:type="auto"/>
          </w:tcPr>
          <w:p w14:paraId="1A3126A1" w14:textId="77777777" w:rsidR="00283BED" w:rsidRDefault="00647D5A">
            <w:pPr>
              <w:jc w:val="right"/>
            </w:pPr>
            <w:r>
              <w:t>18261</w:t>
            </w:r>
          </w:p>
        </w:tc>
        <w:tc>
          <w:tcPr>
            <w:tcW w:w="0" w:type="auto"/>
          </w:tcPr>
          <w:p w14:paraId="6AA3BDE9" w14:textId="77777777" w:rsidR="00283BED" w:rsidRDefault="00647D5A">
            <w:pPr>
              <w:jc w:val="right"/>
            </w:pPr>
            <w:r>
              <w:t>0.33</w:t>
            </w:r>
          </w:p>
        </w:tc>
        <w:tc>
          <w:tcPr>
            <w:tcW w:w="0" w:type="auto"/>
          </w:tcPr>
          <w:p w14:paraId="26B9822A" w14:textId="77777777" w:rsidR="00283BED" w:rsidRDefault="00647D5A">
            <w:pPr>
              <w:jc w:val="right"/>
            </w:pPr>
            <w:r>
              <w:t>1.01</w:t>
            </w:r>
          </w:p>
        </w:tc>
        <w:tc>
          <w:tcPr>
            <w:tcW w:w="0" w:type="auto"/>
          </w:tcPr>
          <w:p w14:paraId="35C35C07" w14:textId="77777777" w:rsidR="00283BED" w:rsidRDefault="00647D5A">
            <w:pPr>
              <w:jc w:val="right"/>
            </w:pPr>
            <w:r>
              <w:t>0.66</w:t>
            </w:r>
          </w:p>
        </w:tc>
      </w:tr>
      <w:tr w:rsidR="00283BED" w14:paraId="2C51A89B" w14:textId="77777777">
        <w:tc>
          <w:tcPr>
            <w:tcW w:w="0" w:type="auto"/>
          </w:tcPr>
          <w:p w14:paraId="10CFB6FD" w14:textId="77777777" w:rsidR="00283BED" w:rsidRDefault="00647D5A">
            <w:r>
              <w:t>binary</w:t>
            </w:r>
          </w:p>
        </w:tc>
        <w:tc>
          <w:tcPr>
            <w:tcW w:w="0" w:type="auto"/>
          </w:tcPr>
          <w:p w14:paraId="0BABC6C7" w14:textId="77777777" w:rsidR="00283BED" w:rsidRDefault="00647D5A">
            <w:r>
              <w:t>BF_ROPE_log</w:t>
            </w:r>
          </w:p>
        </w:tc>
        <w:tc>
          <w:tcPr>
            <w:tcW w:w="0" w:type="auto"/>
          </w:tcPr>
          <w:p w14:paraId="57F582FA" w14:textId="77777777" w:rsidR="00283BED" w:rsidRDefault="00647D5A">
            <w:pPr>
              <w:jc w:val="right"/>
            </w:pPr>
            <w:r>
              <w:t>18201</w:t>
            </w:r>
          </w:p>
        </w:tc>
        <w:tc>
          <w:tcPr>
            <w:tcW w:w="0" w:type="auto"/>
          </w:tcPr>
          <w:p w14:paraId="00AEA3FD" w14:textId="77777777" w:rsidR="00283BED" w:rsidRDefault="00647D5A">
            <w:pPr>
              <w:jc w:val="right"/>
            </w:pPr>
            <w:r>
              <w:t>18232</w:t>
            </w:r>
          </w:p>
        </w:tc>
        <w:tc>
          <w:tcPr>
            <w:tcW w:w="0" w:type="auto"/>
          </w:tcPr>
          <w:p w14:paraId="46D5DB5B" w14:textId="77777777" w:rsidR="00283BED" w:rsidRDefault="00647D5A">
            <w:pPr>
              <w:jc w:val="right"/>
            </w:pPr>
            <w:r>
              <w:t>0.33</w:t>
            </w:r>
          </w:p>
        </w:tc>
        <w:tc>
          <w:tcPr>
            <w:tcW w:w="0" w:type="auto"/>
          </w:tcPr>
          <w:p w14:paraId="154CFF9D" w14:textId="77777777" w:rsidR="00283BED" w:rsidRDefault="00647D5A">
            <w:pPr>
              <w:jc w:val="right"/>
            </w:pPr>
            <w:r>
              <w:t>1.01</w:t>
            </w:r>
          </w:p>
        </w:tc>
        <w:tc>
          <w:tcPr>
            <w:tcW w:w="0" w:type="auto"/>
          </w:tcPr>
          <w:p w14:paraId="45F6E8E6" w14:textId="77777777" w:rsidR="00283BED" w:rsidRDefault="00647D5A">
            <w:pPr>
              <w:jc w:val="right"/>
            </w:pPr>
            <w:r>
              <w:t>0.66</w:t>
            </w:r>
          </w:p>
        </w:tc>
      </w:tr>
    </w:tbl>
    <w:p w14:paraId="53BE0F1C" w14:textId="77777777" w:rsidR="00283BED" w:rsidRDefault="00647D5A">
      <w:r>
        <w:t>For each index and each model type, we fitted a logistic regression to predict the presence (</w:t>
      </w:r>
      <w:r>
        <w:rPr>
          <w:i/>
        </w:rPr>
        <w:t>vs.</w:t>
      </w:r>
      <w:r>
        <w:t xml:space="preserve"> absence) of effect, adjusted for noise and sample size. The comparison of the performance of these models (AIC, BIC and Tjur’s R2) revealed a consistent pattern across model type (</w:t>
      </w:r>
      <w:r>
        <w:rPr>
          <w:i/>
        </w:rPr>
        <w:t>i.e.</w:t>
      </w:r>
      <w:r>
        <w:t xml:space="preserve">, similar for linear and logistic models), suggesting that </w:t>
      </w:r>
      <w:r>
        <w:rPr>
          <w:i/>
        </w:rPr>
        <w:t>BF (vs. ROPE)</w:t>
      </w:r>
      <w:r>
        <w:t xml:space="preserve"> and </w:t>
      </w:r>
      <w:r>
        <w:rPr>
          <w:i/>
        </w:rPr>
        <w:t>ROPE (full)</w:t>
      </w:r>
      <w:r>
        <w:t xml:space="preserve"> are the best indices to discriminate between the presence and the absence of an effect, followed by </w:t>
      </w:r>
      <w:r>
        <w:rPr>
          <w:i/>
        </w:rPr>
        <w:t>BF (vs. 0)</w:t>
      </w:r>
      <w:r>
        <w:t xml:space="preserve"> and </w:t>
      </w:r>
      <w:r>
        <w:rPr>
          <w:i/>
        </w:rPr>
        <w:t>ROPE (95_%)</w:t>
      </w:r>
      <w:r>
        <w:t xml:space="preserve">, </w:t>
      </w:r>
      <w:r>
        <w:rPr>
          <w:i/>
        </w:rPr>
        <w:t>p-direction</w:t>
      </w:r>
      <w:r>
        <w:t xml:space="preserve">, the frequentist </w:t>
      </w:r>
      <w:r>
        <w:rPr>
          <w:i/>
        </w:rPr>
        <w:t>p</w:t>
      </w:r>
      <w:r>
        <w:t xml:space="preserve">-value, and finally </w:t>
      </w:r>
      <w:r>
        <w:rPr>
          <w:i/>
        </w:rPr>
        <w:t>p-MAP</w:t>
      </w:r>
      <w:r>
        <w:t xml:space="preserve">. The Bayes factor (against the frequentist </w:t>
      </w:r>
      <w:r>
        <w:rPr>
          <w:i/>
        </w:rPr>
        <w:t>p</w:t>
      </w:r>
      <w:r>
        <w:t>-value model, computed via BIC approximation Wagenmakers, 2007), used here as a measure of relative performance, supported this conclusion. These results are in-line with the previous results, suggesting that consistency both when an effect is present and absent is crucial for a measures ability to discriminate between the two.</w:t>
      </w:r>
    </w:p>
    <w:p w14:paraId="3D5685FB" w14:textId="77777777" w:rsidR="00283BED" w:rsidRDefault="00647D5A">
      <w:pPr>
        <w:pStyle w:val="berschrift2"/>
      </w:pPr>
      <w:bookmarkStart w:id="645" w:name="Xafb673da84e67e85b8d2350151bfae554b0c4e6"/>
      <w:r>
        <w:t xml:space="preserve">Relationship with the frequentist </w:t>
      </w:r>
      <w:r>
        <w:rPr>
          <w:i/>
        </w:rPr>
        <w:t>p</w:t>
      </w:r>
      <w:r>
        <w:t>-value</w:t>
      </w:r>
      <w:bookmarkEnd w:id="645"/>
    </w:p>
    <w:p w14:paraId="3B5EBBBC" w14:textId="77777777" w:rsidR="00283BED" w:rsidRDefault="00647D5A">
      <w:r>
        <w:rPr>
          <w:noProof/>
          <w:lang w:val="de-DE" w:eastAsia="de-DE"/>
        </w:rPr>
        <w:lastRenderedPageBreak/>
        <w:drawing>
          <wp:inline distT="0" distB="0" distL="0" distR="0" wp14:anchorId="5B3EE30D" wp14:editId="16995912">
            <wp:extent cx="6197600" cy="8765177"/>
            <wp:effectExtent l="0" t="0" r="0" b="0"/>
            <wp:docPr id="4" name="Picture" descr="Figure 4. Relationship with the frequentist p-value. In each plot, the p-value densities can be visualized by the marginal top (null effect) and bottom (true effect) markers, whereas on the left (true effect) and right (null effect), they represent the density of the index of interest. Different point shapes, representing different sample sizes,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3"/>
                    <a:stretch>
                      <a:fillRect/>
                    </a:stretch>
                  </pic:blipFill>
                  <pic:spPr bwMode="auto">
                    <a:xfrm>
                      <a:off x="0" y="0"/>
                      <a:ext cx="6197600" cy="8765177"/>
                    </a:xfrm>
                    <a:prstGeom prst="rect">
                      <a:avLst/>
                    </a:prstGeom>
                    <a:noFill/>
                    <a:ln w="9525">
                      <a:noFill/>
                      <a:headEnd/>
                      <a:tailEnd/>
                    </a:ln>
                  </pic:spPr>
                </pic:pic>
              </a:graphicData>
            </a:graphic>
          </wp:inline>
        </w:drawing>
      </w:r>
    </w:p>
    <w:p w14:paraId="3C54F510" w14:textId="77777777" w:rsidR="00283BED" w:rsidRDefault="00647D5A">
      <w:r>
        <w:lastRenderedPageBreak/>
        <w:t>Figure 4. Relationship with the frequentist p-value. In each plot, the p-value densities can be visualized by the marginal top (null effect) and bottom (true effect) markers, whereas on the left (true effect) and right (null effect), they represent the density of the index of interest. Different point shapes, representing different sample sizes, illustrate its impact on the percentages in ROPE, for which each curve line is associated with one sample size.</w:t>
      </w:r>
    </w:p>
    <w:p w14:paraId="224A3185" w14:textId="77777777" w:rsidR="00283BED" w:rsidRDefault="00647D5A">
      <w:r>
        <w:rPr>
          <w:b/>
        </w:rPr>
        <w:t>Figure 4</w:t>
      </w:r>
      <w:r>
        <w:t xml:space="preserve"> suggests that the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strong relationship (although severely non-linear) with the frequentist index, which is to be expected since the </w:t>
      </w:r>
      <w:r>
        <w:rPr>
          <w:i/>
        </w:rPr>
        <w:t>BF</w:t>
      </w:r>
      <w:r>
        <w:t xml:space="preserve"> is consistent (i.e., it approaches the “true” bound as sample size increases) both when the null is true and when the alternative is true (as can be seen in the marginal distributions, marked by colored dashes in the plot margins), whereas the </w:t>
      </w:r>
      <w:r>
        <w:rPr>
          <w:i/>
        </w:rPr>
        <w:t>p</w:t>
      </w:r>
      <w:r>
        <w:t xml:space="preserve">-value is only consistent when the alternative is true, but has a uniform distribution [0-1] when the null is true (Rouder &amp; Morey, 2012; Rouder, Speckman, Sun, Morey, &amp; Iverson, 2009). </w:t>
      </w:r>
      <w:r>
        <w:rPr>
          <w:i/>
        </w:rPr>
        <w:t>ROPE</w:t>
      </w:r>
      <w:r>
        <w:t xml:space="preserve">-based percentages appear to be only weakly related to </w:t>
      </w:r>
      <w:r>
        <w:rPr>
          <w:i/>
        </w:rPr>
        <w:t>p</w:t>
      </w:r>
      <w:r>
        <w:t>-values. Critically, their relationship seems to be a function of sample size.</w:t>
      </w:r>
    </w:p>
    <w:p w14:paraId="135A7277" w14:textId="77777777" w:rsidR="00283BED" w:rsidRDefault="00647D5A">
      <w:r>
        <w:rPr>
          <w:noProof/>
          <w:lang w:val="de-DE" w:eastAsia="de-DE"/>
        </w:rPr>
        <w:drawing>
          <wp:inline distT="0" distB="0" distL="0" distR="0" wp14:anchorId="13FAB7DF" wp14:editId="146C9F8F">
            <wp:extent cx="6197600" cy="4382141"/>
            <wp:effectExtent l="0" t="0" r="0" b="0"/>
            <wp:docPr id="5" name="Picture" descr="Figure 5. The probability of reaching different p-value based significance thresholds (.1, .05, .01, .001) for different values of th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4"/>
                    <a:stretch>
                      <a:fillRect/>
                    </a:stretch>
                  </pic:blipFill>
                  <pic:spPr bwMode="auto">
                    <a:xfrm>
                      <a:off x="0" y="0"/>
                      <a:ext cx="6197600" cy="4382141"/>
                    </a:xfrm>
                    <a:prstGeom prst="rect">
                      <a:avLst/>
                    </a:prstGeom>
                    <a:noFill/>
                    <a:ln w="9525">
                      <a:noFill/>
                      <a:headEnd/>
                      <a:tailEnd/>
                    </a:ln>
                  </pic:spPr>
                </pic:pic>
              </a:graphicData>
            </a:graphic>
          </wp:inline>
        </w:drawing>
      </w:r>
    </w:p>
    <w:p w14:paraId="0FE60D16" w14:textId="77777777" w:rsidR="00283BED" w:rsidRDefault="00647D5A">
      <w:r>
        <w:t>Figure 5. The probability of reaching different p-value based significance thresholds (.1, .05, .01, .001) for different values of the Bayesian indices.</w:t>
      </w:r>
    </w:p>
    <w:p w14:paraId="0790ADE8" w14:textId="77777777" w:rsidR="00283BED" w:rsidRDefault="00647D5A">
      <w:r>
        <w:rPr>
          <w:b/>
        </w:rPr>
        <w:t>Figure 5</w:t>
      </w:r>
      <w:r>
        <w:t xml:space="preserve"> shows equivalence between </w:t>
      </w:r>
      <w:r>
        <w:rPr>
          <w:i/>
        </w:rPr>
        <w:t>p</w:t>
      </w:r>
      <w:r>
        <w:t xml:space="preserve">-value thresholds (.1, .05, .01, .001) and the Bayesian indices. As expected, the </w:t>
      </w:r>
      <w:r>
        <w:rPr>
          <w:i/>
        </w:rPr>
        <w:t>p</w:t>
      </w:r>
      <w:r>
        <w:t xml:space="preserve">-direction has the sharpest tresholds (95%, 97.5%, 99.5% and 99.95%, respectively). For logistic models, these thresholds points appear as more conservative (i.e., Bayesian indices have to be “stronger” to be reach the same level of significance). This sensitivity to model </w:t>
      </w:r>
      <w:r>
        <w:lastRenderedPageBreak/>
        <w:t xml:space="preserve">type is the strongest for BFs (which is possibly related to the difference in the prior specification for these two types of models). Suprisingly, BFs lower than 1, which correspond to evidence </w:t>
      </w:r>
      <w:r>
        <w:rPr>
          <w:i/>
        </w:rPr>
        <w:t>against</w:t>
      </w:r>
      <w:r>
        <w:t xml:space="preserve"> the presence of an effect, can correpond to a “significant” frequentist </w:t>
      </w:r>
      <w:r>
        <w:rPr>
          <w:i/>
        </w:rPr>
        <w:t>p</w:t>
      </w:r>
      <w:r>
        <w:t>-value.</w:t>
      </w:r>
    </w:p>
    <w:p w14:paraId="546C5780" w14:textId="77777777" w:rsidR="00283BED" w:rsidRDefault="00647D5A">
      <w:pPr>
        <w:pStyle w:val="berschrift2"/>
      </w:pPr>
      <w:bookmarkStart w:id="646" w:name="X9a46fabe5039cd25dfea7b7bb7bf612ea2ee378"/>
      <w:r>
        <w:t>Relationship between ROPE (full), pd and BF (vs. ROPE)</w:t>
      </w:r>
      <w:bookmarkEnd w:id="646"/>
    </w:p>
    <w:p w14:paraId="5B65A882" w14:textId="77777777" w:rsidR="00283BED" w:rsidRDefault="00647D5A">
      <w:r>
        <w:rPr>
          <w:noProof/>
          <w:lang w:val="de-DE" w:eastAsia="de-DE"/>
        </w:rPr>
        <w:drawing>
          <wp:inline distT="0" distB="0" distL="0" distR="0" wp14:anchorId="2631F79C" wp14:editId="65F4DA29">
            <wp:extent cx="6197600" cy="6197600"/>
            <wp:effectExtent l="0" t="0" r="0" b="0"/>
            <wp:docPr id="6" name="Picture" descr="Figure 5. Relationship between thre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5"/>
                    <a:stretch>
                      <a:fillRect/>
                    </a:stretch>
                  </pic:blipFill>
                  <pic:spPr bwMode="auto">
                    <a:xfrm>
                      <a:off x="0" y="0"/>
                      <a:ext cx="6197600" cy="6197600"/>
                    </a:xfrm>
                    <a:prstGeom prst="rect">
                      <a:avLst/>
                    </a:prstGeom>
                    <a:noFill/>
                    <a:ln w="9525">
                      <a:noFill/>
                      <a:headEnd/>
                      <a:tailEnd/>
                    </a:ln>
                  </pic:spPr>
                </pic:pic>
              </a:graphicData>
            </a:graphic>
          </wp:inline>
        </w:drawing>
      </w:r>
    </w:p>
    <w:p w14:paraId="65FE695A" w14:textId="5370E256" w:rsidR="00283BED" w:rsidRDefault="00647D5A">
      <w:r>
        <w:t xml:space="preserve">Figure </w:t>
      </w:r>
      <w:del w:id="647" w:author="Daniel Lüdecke" w:date="2019-08-16T13:39:00Z">
        <w:r w:rsidDel="006C7A4D">
          <w:delText>5</w:delText>
        </w:r>
      </w:del>
      <w:ins w:id="648" w:author="Daniel Lüdecke" w:date="2019-08-16T13:39:00Z">
        <w:r w:rsidR="006C7A4D">
          <w:t>6</w:t>
        </w:r>
      </w:ins>
      <w:r>
        <w:t>. Relationship between three Bayesian indices.</w:t>
      </w:r>
    </w:p>
    <w:p w14:paraId="6C1C91A3" w14:textId="77777777" w:rsidR="00283BED" w:rsidRDefault="00647D5A">
      <w:r>
        <w:t xml:space="preserve">The </w:t>
      </w:r>
      <w:r>
        <w:rPr>
          <w:b/>
        </w:rPr>
        <w:t>Figure 6</w:t>
      </w:r>
      <w:r>
        <w:t xml:space="preserve"> suggests that the relationship between the </w:t>
      </w:r>
      <w:r>
        <w:rPr>
          <w:i/>
        </w:rPr>
        <w:t>ROPE (full)</w:t>
      </w:r>
      <w:r>
        <w:t xml:space="preserve"> and the </w:t>
      </w:r>
      <w:r>
        <w:rPr>
          <w:i/>
        </w:rPr>
        <w:t>pd</w:t>
      </w:r>
      <w:r>
        <w:t xml:space="preserve"> might be strongly affected by the sample size, and the relationship between </w:t>
      </w:r>
      <w:r>
        <w:rPr>
          <w:i/>
        </w:rPr>
        <w:t>BF (vs. ROPE)</w:t>
      </w:r>
      <w:r>
        <w:t xml:space="preserve"> and the </w:t>
      </w:r>
      <w:r>
        <w:rPr>
          <w:i/>
        </w:rPr>
        <w:t>pd</w:t>
      </w:r>
      <w:r>
        <w:t xml:space="preserve"> might be subject to differences across model types (though see next paragraph). Moreover, the </w:t>
      </w:r>
      <w:r>
        <w:rPr>
          <w:i/>
        </w:rPr>
        <w:t>ROPE (full)</w:t>
      </w:r>
      <w:r>
        <w:t xml:space="preserve"> and the </w:t>
      </w:r>
      <w:r>
        <w:rPr>
          <w:i/>
        </w:rPr>
        <w:t>BF (vs. ROPE)</w:t>
      </w:r>
      <w:r>
        <w:t xml:space="preserve"> seem very closely related within the same model type. These results reflect </w:t>
      </w:r>
      <w:r>
        <w:rPr>
          <w:i/>
        </w:rPr>
        <w:t>ROPE (full)</w:t>
      </w:r>
      <w:r>
        <w:t xml:space="preserve"> </w:t>
      </w:r>
      <w:r>
        <w:lastRenderedPageBreak/>
        <w:t xml:space="preserve">and </w:t>
      </w:r>
      <w:r>
        <w:rPr>
          <w:i/>
        </w:rPr>
        <w:t>BF (vs. ROPE)</w:t>
      </w:r>
      <w:r>
        <w:t xml:space="preserve">’s consistency both when the null is true and when the alternative is true, where the </w:t>
      </w:r>
      <w:r>
        <w:rPr>
          <w:i/>
        </w:rPr>
        <w:t>pd</w:t>
      </w:r>
      <w:r>
        <w:t xml:space="preserve">, being equivalent to the </w:t>
      </w:r>
      <w:r>
        <w:rPr>
          <w:i/>
        </w:rPr>
        <w:t>p</w:t>
      </w:r>
      <w:r>
        <w:t>-value, is only consistent when the null is true.</w:t>
      </w:r>
    </w:p>
    <w:p w14:paraId="1F0C024B" w14:textId="77777777" w:rsidR="00283BED" w:rsidRDefault="00647D5A">
      <w:r>
        <w:t xml:space="preserve">The similarity between </w:t>
      </w:r>
      <w:r>
        <w:rPr>
          <w:i/>
        </w:rPr>
        <w:t>ROPE (full)</w:t>
      </w:r>
      <w:r>
        <w:t xml:space="preserve"> and </w:t>
      </w:r>
      <w:r>
        <w:rPr>
          <w:i/>
        </w:rPr>
        <w:t>BF (vs. ROPE)</w:t>
      </w:r>
      <w:r>
        <w:t xml:space="preserve"> is expected due to their mathematical relationship, where </w:t>
      </w:r>
      <w:r>
        <w:rPr>
          <w:i/>
        </w:rPr>
        <w:t>BF (vs ROPE)</w:t>
      </w:r>
      <w:r>
        <w:t xml:space="preserve"> can be computed as the </w:t>
      </w:r>
      <w:r>
        <w:rPr>
          <w:i/>
        </w:rPr>
        <w:t>ROPE (full)</w:t>
      </w:r>
      <w:r>
        <w:t xml:space="preserve"> odds divided by the </w:t>
      </w:r>
      <w:r>
        <w:rPr>
          <w:i/>
        </w:rPr>
        <w:t>prior</w:t>
      </w:r>
      <w:r>
        <w:t xml:space="preserve"> odds falling within the ROPE. Since the prior odds is dependent only on the shape of the prior distributions and the definition of the range of the ROPE, it is a constant that </w:t>
      </w:r>
      <w:r>
        <w:rPr>
          <w:i/>
        </w:rPr>
        <w:t>normalizes</w:t>
      </w:r>
      <w:r>
        <w:t xml:space="preserve"> the posterior ROPE odds relative to the prior ROPE odds. This is also why </w:t>
      </w:r>
      <w:r>
        <w:rPr>
          <w:i/>
        </w:rPr>
        <w:t>ROPE (full)</w:t>
      </w:r>
      <w:r>
        <w:t xml:space="preserve"> and </w:t>
      </w:r>
      <w:r>
        <w:rPr>
          <w:i/>
        </w:rPr>
        <w:t>BF (vs. ROPE)</w:t>
      </w:r>
      <w:r>
        <w:t xml:space="preserve"> were found to have overall the same sensitivity in discriminating between null and true effects.</w:t>
      </w:r>
    </w:p>
    <w:p w14:paraId="2AC0B643" w14:textId="77777777" w:rsidR="00283BED" w:rsidRDefault="00647D5A">
      <w:pPr>
        <w:pStyle w:val="berschrift1"/>
      </w:pPr>
      <w:bookmarkStart w:id="649" w:name="discussion"/>
      <w:r>
        <w:t>Discussion</w:t>
      </w:r>
      <w:bookmarkEnd w:id="649"/>
    </w:p>
    <w:p w14:paraId="3E1CF8F7" w14:textId="77777777" w:rsidR="00283BED" w:rsidRDefault="00647D5A">
      <w:r>
        <w:t>Table 4. Summary of Bayesian Indices of Effect Existence and Significance.</w:t>
      </w:r>
    </w:p>
    <w:tbl>
      <w:tblPr>
        <w:tblW w:w="0" w:type="pct"/>
        <w:tblLook w:val="07E0" w:firstRow="1" w:lastRow="1" w:firstColumn="1" w:lastColumn="1" w:noHBand="1" w:noVBand="1"/>
        <w:tblCaption w:val="Table 4. Summary of Bayesian Indices of Effect Existence and Significance."/>
      </w:tblPr>
      <w:tblGrid>
        <w:gridCol w:w="1384"/>
        <w:gridCol w:w="1926"/>
        <w:gridCol w:w="1847"/>
        <w:gridCol w:w="2406"/>
        <w:gridCol w:w="2214"/>
      </w:tblGrid>
      <w:tr w:rsidR="00A70459" w14:paraId="7BF3EC37" w14:textId="77777777">
        <w:tc>
          <w:tcPr>
            <w:tcW w:w="0" w:type="auto"/>
            <w:vAlign w:val="bottom"/>
          </w:tcPr>
          <w:p w14:paraId="7887E049" w14:textId="77777777" w:rsidR="00283BED" w:rsidRDefault="00647D5A">
            <w:r>
              <w:t>Index</w:t>
            </w:r>
          </w:p>
        </w:tc>
        <w:tc>
          <w:tcPr>
            <w:tcW w:w="0" w:type="auto"/>
            <w:vAlign w:val="bottom"/>
          </w:tcPr>
          <w:p w14:paraId="0FB45871" w14:textId="77777777" w:rsidR="00283BED" w:rsidRDefault="00647D5A">
            <w:r>
              <w:t>Interpretation</w:t>
            </w:r>
          </w:p>
        </w:tc>
        <w:tc>
          <w:tcPr>
            <w:tcW w:w="0" w:type="auto"/>
            <w:vAlign w:val="bottom"/>
          </w:tcPr>
          <w:p w14:paraId="14B1ADB6" w14:textId="77777777" w:rsidR="00283BED" w:rsidRDefault="00647D5A">
            <w:r>
              <w:t>Definition</w:t>
            </w:r>
          </w:p>
        </w:tc>
        <w:tc>
          <w:tcPr>
            <w:tcW w:w="0" w:type="auto"/>
            <w:vAlign w:val="bottom"/>
          </w:tcPr>
          <w:p w14:paraId="7F61DD9B" w14:textId="77777777" w:rsidR="00283BED" w:rsidRDefault="00647D5A">
            <w:r>
              <w:t>Strengths</w:t>
            </w:r>
          </w:p>
        </w:tc>
        <w:tc>
          <w:tcPr>
            <w:tcW w:w="0" w:type="auto"/>
            <w:vAlign w:val="bottom"/>
          </w:tcPr>
          <w:p w14:paraId="687F6FE1" w14:textId="77777777" w:rsidR="00283BED" w:rsidRDefault="00647D5A">
            <w:r>
              <w:t>Limitations</w:t>
            </w:r>
          </w:p>
        </w:tc>
      </w:tr>
      <w:tr w:rsidR="00283BED" w14:paraId="2B880A53" w14:textId="77777777">
        <w:tc>
          <w:tcPr>
            <w:tcW w:w="0" w:type="auto"/>
          </w:tcPr>
          <w:p w14:paraId="57BA063F" w14:textId="77777777" w:rsidR="00283BED" w:rsidRDefault="00647D5A">
            <w:r>
              <w:t>Probability of Direction (</w:t>
            </w:r>
            <w:proofErr w:type="spellStart"/>
            <w:r>
              <w:t>pd</w:t>
            </w:r>
            <w:proofErr w:type="spellEnd"/>
            <w:r>
              <w:t>)</w:t>
            </w:r>
          </w:p>
        </w:tc>
        <w:tc>
          <w:tcPr>
            <w:tcW w:w="0" w:type="auto"/>
          </w:tcPr>
          <w:p w14:paraId="168E79ED" w14:textId="77777777" w:rsidR="00283BED" w:rsidRDefault="00647D5A">
            <w:r>
              <w:t>Probability that an effect is of the same sign as the median’s.</w:t>
            </w:r>
          </w:p>
        </w:tc>
        <w:tc>
          <w:tcPr>
            <w:tcW w:w="0" w:type="auto"/>
          </w:tcPr>
          <w:p w14:paraId="72E8472C" w14:textId="77777777" w:rsidR="00283BED" w:rsidRDefault="00647D5A">
            <w:r>
              <w:t>Proportion of the posterior distribution of the same sign than the median’s.</w:t>
            </w:r>
          </w:p>
        </w:tc>
        <w:tc>
          <w:tcPr>
            <w:tcW w:w="0" w:type="auto"/>
          </w:tcPr>
          <w:p w14:paraId="53FF472A" w14:textId="77777777" w:rsidR="00283BED" w:rsidRDefault="00647D5A">
            <w:r>
              <w:t>Straightforward computation and interpretation. Objective property of the posterior distribution. 1:1 correspondence with the frequentist p-value.</w:t>
            </w:r>
          </w:p>
        </w:tc>
        <w:tc>
          <w:tcPr>
            <w:tcW w:w="0" w:type="auto"/>
          </w:tcPr>
          <w:p w14:paraId="0359EA8E" w14:textId="77777777" w:rsidR="00283BED" w:rsidRDefault="00647D5A">
            <w:r>
              <w:t>Limited information favoring the null hypothesis.</w:t>
            </w:r>
          </w:p>
        </w:tc>
      </w:tr>
      <w:tr w:rsidR="00283BED" w14:paraId="3C609A26" w14:textId="77777777">
        <w:tc>
          <w:tcPr>
            <w:tcW w:w="0" w:type="auto"/>
          </w:tcPr>
          <w:p w14:paraId="1D00E999" w14:textId="77777777" w:rsidR="00283BED" w:rsidRDefault="00647D5A">
            <w:r>
              <w:t>MAP-based p-value</w:t>
            </w:r>
          </w:p>
        </w:tc>
        <w:tc>
          <w:tcPr>
            <w:tcW w:w="0" w:type="auto"/>
          </w:tcPr>
          <w:p w14:paraId="470E4515" w14:textId="77777777" w:rsidR="00283BED" w:rsidRDefault="00647D5A">
            <w:r>
              <w:t>Relative odds of the presence of an effect against 0.</w:t>
            </w:r>
          </w:p>
        </w:tc>
        <w:tc>
          <w:tcPr>
            <w:tcW w:w="0" w:type="auto"/>
          </w:tcPr>
          <w:p w14:paraId="097D20CE" w14:textId="77777777" w:rsidR="00283BED" w:rsidRDefault="00647D5A">
            <w:r>
              <w:t>Density value at 0 divided by the density value at the mode of the posterior distribution.</w:t>
            </w:r>
          </w:p>
        </w:tc>
        <w:tc>
          <w:tcPr>
            <w:tcW w:w="0" w:type="auto"/>
          </w:tcPr>
          <w:p w14:paraId="20604113" w14:textId="77777777" w:rsidR="00283BED" w:rsidRDefault="00647D5A">
            <w:r>
              <w:t>Straightforward computation. Objective property of the posterior distribution</w:t>
            </w:r>
          </w:p>
        </w:tc>
        <w:tc>
          <w:tcPr>
            <w:tcW w:w="0" w:type="auto"/>
          </w:tcPr>
          <w:p w14:paraId="27AD3F42" w14:textId="77777777" w:rsidR="00283BED" w:rsidRDefault="00647D5A">
            <w:r>
              <w:t>Limited information favoring the null hypothesis. Relates on density approximation. Indirect relationship between mathematical definition and interpretation.</w:t>
            </w:r>
          </w:p>
        </w:tc>
      </w:tr>
      <w:tr w:rsidR="00283BED" w14:paraId="624ABEE8" w14:textId="77777777">
        <w:tc>
          <w:tcPr>
            <w:tcW w:w="0" w:type="auto"/>
          </w:tcPr>
          <w:p w14:paraId="61066F1B" w14:textId="77777777" w:rsidR="00283BED" w:rsidRDefault="00647D5A">
            <w:r>
              <w:t>ROPE (95%)</w:t>
            </w:r>
          </w:p>
        </w:tc>
        <w:tc>
          <w:tcPr>
            <w:tcW w:w="0" w:type="auto"/>
          </w:tcPr>
          <w:p w14:paraId="4EE14DB4" w14:textId="77777777" w:rsidR="00283BED" w:rsidRDefault="00647D5A">
            <w:r>
              <w:t>Probability that the credible effect values are not negligible.</w:t>
            </w:r>
          </w:p>
        </w:tc>
        <w:tc>
          <w:tcPr>
            <w:tcW w:w="0" w:type="auto"/>
          </w:tcPr>
          <w:p w14:paraId="346EC5A3" w14:textId="77777777" w:rsidR="00283BED" w:rsidRDefault="00647D5A">
            <w:r>
              <w:t>Proportion of the 95% CI inside of a range of values defined as the ROPE.</w:t>
            </w:r>
          </w:p>
        </w:tc>
        <w:tc>
          <w:tcPr>
            <w:tcW w:w="0" w:type="auto"/>
          </w:tcPr>
          <w:p w14:paraId="18A0D07D" w14:textId="77777777" w:rsidR="00283BED" w:rsidRDefault="00647D5A">
            <w:r>
              <w:t>Provides information related to the practical relevance of the effects.</w:t>
            </w:r>
          </w:p>
        </w:tc>
        <w:tc>
          <w:tcPr>
            <w:tcW w:w="0" w:type="auto"/>
          </w:tcPr>
          <w:p w14:paraId="6C6B0FD1" w14:textId="77777777" w:rsidR="00283BED" w:rsidRDefault="00647D5A">
            <w:r>
              <w:t>A ROPE range needs to be arbitrarily defined. Sensitive to the scale (the unit) of the predictors. Not sensitive to highly significant effects.</w:t>
            </w:r>
          </w:p>
        </w:tc>
      </w:tr>
      <w:tr w:rsidR="00283BED" w14:paraId="53B5CBA6" w14:textId="77777777">
        <w:tc>
          <w:tcPr>
            <w:tcW w:w="0" w:type="auto"/>
          </w:tcPr>
          <w:p w14:paraId="688ABF64" w14:textId="77777777" w:rsidR="00283BED" w:rsidRDefault="00647D5A">
            <w:r>
              <w:t>ROPE (full)</w:t>
            </w:r>
          </w:p>
        </w:tc>
        <w:tc>
          <w:tcPr>
            <w:tcW w:w="0" w:type="auto"/>
          </w:tcPr>
          <w:p w14:paraId="2DDD5BDC" w14:textId="77777777" w:rsidR="00283BED" w:rsidRDefault="00647D5A">
            <w:r>
              <w:t xml:space="preserve">Probability that the effect </w:t>
            </w:r>
            <w:r>
              <w:lastRenderedPageBreak/>
              <w:t>possible values are not negligible.</w:t>
            </w:r>
          </w:p>
        </w:tc>
        <w:tc>
          <w:tcPr>
            <w:tcW w:w="0" w:type="auto"/>
          </w:tcPr>
          <w:p w14:paraId="2019DC6B" w14:textId="77777777" w:rsidR="00283BED" w:rsidRDefault="00647D5A">
            <w:r>
              <w:lastRenderedPageBreak/>
              <w:t xml:space="preserve">Proportion of the posterior </w:t>
            </w:r>
            <w:r>
              <w:lastRenderedPageBreak/>
              <w:t>distribution inside of a range of values defined as the ROPE.</w:t>
            </w:r>
          </w:p>
        </w:tc>
        <w:tc>
          <w:tcPr>
            <w:tcW w:w="0" w:type="auto"/>
          </w:tcPr>
          <w:p w14:paraId="1B29B204" w14:textId="77777777" w:rsidR="00283BED" w:rsidRDefault="00647D5A">
            <w:r>
              <w:lastRenderedPageBreak/>
              <w:t xml:space="preserve">Provides information related to the practical </w:t>
            </w:r>
            <w:r>
              <w:lastRenderedPageBreak/>
              <w:t>relevance of the effects.</w:t>
            </w:r>
          </w:p>
        </w:tc>
        <w:tc>
          <w:tcPr>
            <w:tcW w:w="0" w:type="auto"/>
          </w:tcPr>
          <w:p w14:paraId="299EFF53" w14:textId="77777777" w:rsidR="00283BED" w:rsidRDefault="00647D5A">
            <w:r>
              <w:lastRenderedPageBreak/>
              <w:t xml:space="preserve">A ROPE range needs to be </w:t>
            </w:r>
            <w:r>
              <w:lastRenderedPageBreak/>
              <w:t>arbitrarily defined. Sensitive to the scale (the unit) of the predictors.</w:t>
            </w:r>
          </w:p>
        </w:tc>
      </w:tr>
      <w:tr w:rsidR="00283BED" w14:paraId="611F5D37" w14:textId="77777777">
        <w:tc>
          <w:tcPr>
            <w:tcW w:w="0" w:type="auto"/>
          </w:tcPr>
          <w:p w14:paraId="00527780" w14:textId="77777777" w:rsidR="00283BED" w:rsidRDefault="00647D5A">
            <w:r>
              <w:lastRenderedPageBreak/>
              <w:t>Bayes factor (vs. 0)</w:t>
            </w:r>
          </w:p>
        </w:tc>
        <w:tc>
          <w:tcPr>
            <w:tcW w:w="0" w:type="auto"/>
          </w:tcPr>
          <w:p w14:paraId="76BF14F5" w14:textId="77777777" w:rsidR="00283BED" w:rsidRDefault="00647D5A">
            <w:r>
              <w:t>The degree by with the probability mass has shifted away from or towards the null value, after observing the data.</w:t>
            </w:r>
          </w:p>
        </w:tc>
        <w:tc>
          <w:tcPr>
            <w:tcW w:w="0" w:type="auto"/>
          </w:tcPr>
          <w:p w14:paraId="1B93E256" w14:textId="77777777" w:rsidR="00283BED" w:rsidRDefault="00647D5A">
            <w:r>
              <w:t>Ratio of the density of the null value between the posterior and the prior distributions.</w:t>
            </w:r>
          </w:p>
        </w:tc>
        <w:tc>
          <w:tcPr>
            <w:tcW w:w="0" w:type="auto"/>
          </w:tcPr>
          <w:p w14:paraId="135EAB53" w14:textId="77777777" w:rsidR="00283BED" w:rsidRDefault="00647D5A">
            <w:r>
              <w:t>An unbounded continuous measure of relative evidence. Allows statistically supporting the null hypothesis.</w:t>
            </w:r>
          </w:p>
        </w:tc>
        <w:tc>
          <w:tcPr>
            <w:tcW w:w="0" w:type="auto"/>
          </w:tcPr>
          <w:p w14:paraId="31DF5DD4" w14:textId="77777777" w:rsidR="00283BED" w:rsidRDefault="00647D5A">
            <w:r>
              <w:t>Sensitive to selection of prior distribution shape, location and scale.</w:t>
            </w:r>
          </w:p>
        </w:tc>
      </w:tr>
      <w:tr w:rsidR="00283BED" w14:paraId="5F8A86B3" w14:textId="77777777">
        <w:tc>
          <w:tcPr>
            <w:tcW w:w="0" w:type="auto"/>
          </w:tcPr>
          <w:p w14:paraId="0B47E099" w14:textId="77777777" w:rsidR="00283BED" w:rsidRDefault="00647D5A">
            <w:r>
              <w:t>Bayes factor (vs. ROPE)</w:t>
            </w:r>
          </w:p>
        </w:tc>
        <w:tc>
          <w:tcPr>
            <w:tcW w:w="0" w:type="auto"/>
          </w:tcPr>
          <w:p w14:paraId="5F800A59" w14:textId="77777777" w:rsidR="00283BED" w:rsidRDefault="00647D5A">
            <w:r>
              <w:t>The degree by with the probability mass has shifted away from or towards the null interval (ROPE), after observing the data.</w:t>
            </w:r>
          </w:p>
        </w:tc>
        <w:tc>
          <w:tcPr>
            <w:tcW w:w="0" w:type="auto"/>
          </w:tcPr>
          <w:p w14:paraId="4E19DE16" w14:textId="77777777" w:rsidR="00283BED" w:rsidRDefault="00647D5A">
            <w:r>
              <w:t>Ratio of the odds of the posterior vs the prior distribution falling inside of the range of values defined as the ROPE.</w:t>
            </w:r>
          </w:p>
        </w:tc>
        <w:tc>
          <w:tcPr>
            <w:tcW w:w="0" w:type="auto"/>
          </w:tcPr>
          <w:p w14:paraId="5169BF18" w14:textId="77777777" w:rsidR="00283BED" w:rsidRDefault="00647D5A">
            <w:r>
              <w:t>An unbounded continuous measure of relative evidence. Allows statistically supporting the null hypothesis. Compared to the BF (vs. 0), evidence is accumulated faster for the null when the null is true.</w:t>
            </w:r>
          </w:p>
        </w:tc>
        <w:tc>
          <w:tcPr>
            <w:tcW w:w="0" w:type="auto"/>
          </w:tcPr>
          <w:p w14:paraId="60D4D209" w14:textId="77777777" w:rsidR="00283BED" w:rsidRDefault="00647D5A">
            <w:r>
              <w:t>A ROPE range needs to be arbitrarily defined. Sensitive to the scale (the unit) of the predictors. Sensitive to selection of prior distribution shape, location and scale.</w:t>
            </w:r>
          </w:p>
        </w:tc>
      </w:tr>
    </w:tbl>
    <w:p w14:paraId="605E5C4A" w14:textId="77777777" w:rsidR="00283BED" w:rsidRDefault="00647D5A">
      <w:r>
        <w:t xml:space="preserve">Based on the simulation of multiple linear and logistic models, the present work aimed at comparing several Bayesian indices of effect existence, provide visual representations of the “behavior” of such indices in relationship with important sources of variance such as sample size, noise, presence of effect, as well as comparing them with the well-known and widely used frequentist </w:t>
      </w:r>
      <w:r>
        <w:rPr>
          <w:i/>
        </w:rPr>
        <w:t>p</w:t>
      </w:r>
      <w:r>
        <w:t>-value and its arbitrary interpretation heuristics.</w:t>
      </w:r>
    </w:p>
    <w:p w14:paraId="1F0765DE" w14:textId="77777777" w:rsidR="00283BED" w:rsidRDefault="00647D5A">
      <w:r>
        <w:t xml:space="preserve">The results tend to suggest that the Bayesian indices could be separated into two categories: the first group, including the </w:t>
      </w:r>
      <w:r>
        <w:rPr>
          <w:i/>
        </w:rPr>
        <w:t>pd</w:t>
      </w:r>
      <w:r>
        <w:t xml:space="preserve"> and MAP-based </w:t>
      </w:r>
      <w:r>
        <w:rPr>
          <w:i/>
        </w:rPr>
        <w:t>p</w:t>
      </w:r>
      <w:r>
        <w:t xml:space="preserve">-value, are sensitive (tending toward their bound as the evidence increases) only when an effect is present, but not when an effect is absent (). Of these, </w:t>
      </w:r>
      <w:r>
        <w:rPr>
          <w:i/>
        </w:rPr>
        <w:t>pd</w:t>
      </w:r>
      <w:r>
        <w:t xml:space="preserve"> shows the better discriminatory power between the two states, compared to the </w:t>
      </w:r>
      <w:r>
        <w:rPr>
          <w:i/>
        </w:rPr>
        <w:t>p</w:t>
      </w:r>
      <w:r>
        <w:t xml:space="preserve">-value (whereas MAP-based </w:t>
      </w:r>
      <w:r>
        <w:rPr>
          <w:i/>
        </w:rPr>
        <w:t>p</w:t>
      </w:r>
      <w:r>
        <w:t xml:space="preserve">-value shows worse discriminatory power; see </w:t>
      </w:r>
      <w:r>
        <w:rPr>
          <w:b/>
        </w:rPr>
        <w:t>Table 4</w:t>
      </w:r>
      <w:r>
        <w:t xml:space="preserve">). The </w:t>
      </w:r>
      <w:r>
        <w:rPr>
          <w:i/>
        </w:rPr>
        <w:t>pd</w:t>
      </w:r>
      <w:r>
        <w:t xml:space="preserve">, can thus be viewed as a measure of certainty about the effects direction - when it is high, it indicates high certainty that the effect has a direction. But when it is low it only indicates high </w:t>
      </w:r>
      <w:r>
        <w:rPr>
          <w:i/>
        </w:rPr>
        <w:t>uncertainty</w:t>
      </w:r>
      <w:r>
        <w:t xml:space="preserve"> about the effects direction (and not high certainty that the effect has no direction). This is why, like the </w:t>
      </w:r>
      <w:r>
        <w:rPr>
          <w:i/>
        </w:rPr>
        <w:t>p</w:t>
      </w:r>
      <w:r>
        <w:t xml:space="preserve">-value, </w:t>
      </w:r>
      <w:r>
        <w:rPr>
          <w:i/>
        </w:rPr>
        <w:t>pd</w:t>
      </w:r>
      <w:r>
        <w:t xml:space="preserve"> can and should only be used for accepting the alternative / rejecting the null, but not for accepting the null.</w:t>
      </w:r>
    </w:p>
    <w:p w14:paraId="79DBA719" w14:textId="77777777" w:rsidR="00283BED" w:rsidRDefault="00647D5A">
      <w:r>
        <w:t>MSB: where is BF vs. 0???</w:t>
      </w:r>
    </w:p>
    <w:p w14:paraId="7AA665C9" w14:textId="77777777" w:rsidR="00283BED" w:rsidRDefault="00647D5A">
      <w:r>
        <w:t xml:space="preserve">The second group are measures of </w:t>
      </w:r>
      <w:r>
        <w:rPr>
          <w:i/>
        </w:rPr>
        <w:t>significance</w:t>
      </w:r>
      <w:r>
        <w:t xml:space="preserve"> - the </w:t>
      </w:r>
      <w:r>
        <w:rPr>
          <w:i/>
        </w:rPr>
        <w:t>BF</w:t>
      </w:r>
      <w:r>
        <w:t xml:space="preserve"> and </w:t>
      </w:r>
      <w:r>
        <w:rPr>
          <w:i/>
        </w:rPr>
        <w:t>ROPE</w:t>
      </w:r>
      <w:r>
        <w:t xml:space="preserve"> based indices. These measures are consistent both when the null is true and when it is false, giving them better power to discriminate between the two states (see </w:t>
      </w:r>
      <w:r>
        <w:rPr>
          <w:b/>
        </w:rPr>
        <w:t>Table 4</w:t>
      </w:r>
      <w:r>
        <w:t xml:space="preserve">). Of these, the methods based on the full-ROPE had better </w:t>
      </w:r>
      <w:r>
        <w:lastRenderedPageBreak/>
        <w:t>discriminatory power due to their higher sensitivity to null-effects (Morey &amp; Rouder, 2011; Rouder &amp; Morey, 2012).</w:t>
      </w:r>
    </w:p>
    <w:p w14:paraId="5C9BCC06" w14:textId="77777777" w:rsidR="00283BED" w:rsidRDefault="00647D5A">
      <w:r>
        <w:t>Noise. MSB: Bayesian measures are more sensitive to noise - this is known…</w:t>
      </w:r>
    </w:p>
    <w:p w14:paraId="5FEEF3B2" w14:textId="77777777" w:rsidR="00283BED" w:rsidRDefault="00647D5A">
      <w:r>
        <w:t xml:space="preserve">We also compared the Bayesian indices with the frequentist </w:t>
      </w:r>
      <w:r>
        <w:rPr>
          <w:i/>
        </w:rPr>
        <w:t>p</w:t>
      </w:r>
      <w:r>
        <w:t xml:space="preserve">-value, showing that the </w:t>
      </w:r>
      <w:r>
        <w:rPr>
          <w:i/>
        </w:rPr>
        <w:t>pd</w:t>
      </w:r>
      <w:r>
        <w:t xml:space="preserve"> can be considered as the Bayesian equivalent of the </w:t>
      </w:r>
      <w:r>
        <w:rPr>
          <w:i/>
        </w:rPr>
        <w:t>p</w:t>
      </w:r>
      <w:r>
        <w:t>-value.</w:t>
      </w:r>
    </w:p>
    <w:p w14:paraId="6D07D49E" w14:textId="77777777" w:rsidR="00283BED" w:rsidRDefault="00647D5A">
      <w:r>
        <w:t xml:space="preserve">What is the point of comparing Bayesian indices with the frequentist </w:t>
      </w:r>
      <w:r>
        <w:rPr>
          <w:i/>
        </w:rPr>
        <w:t>p</w:t>
      </w:r>
      <w:r>
        <w:t xml:space="preserve">-value, especially after having pointed out to its many flaws? Indeed, while this comparison may seem counter-intuitive or wrong (as the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the sectarism and isolation caused by a dogmatic approach to a framework. This does not preclude, however, that a change in the general paradigm of significance seeking in necessary, and that Bayesian indices are fundamentally different from the frequentist </w:t>
      </w:r>
      <w:r>
        <w:rPr>
          <w:i/>
        </w:rPr>
        <w:t>p</w:t>
      </w:r>
      <w:r>
        <w:t>, rather than mere approximations or equivalents.</w:t>
      </w:r>
    </w:p>
    <w:p w14:paraId="6074B33F" w14:textId="77777777" w:rsidR="00283BED" w:rsidRDefault="00647D5A">
      <w:r>
        <w:t xml:space="preserve">Critically, while the purpose of these indices was solely termed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w:t>
      </w:r>
      <w:r>
        <w:rPr>
          <w:i/>
        </w:rPr>
        <w:t>existence</w:t>
      </w:r>
      <w:r>
        <w:t xml:space="preserve"> and </w:t>
      </w:r>
      <w:r>
        <w:rPr>
          <w:i/>
        </w:rPr>
        <w:t>significance</w:t>
      </w:r>
      <w:r>
        <w:t>. In this context, existence is simply defined as the consistency of an effect in one particular direction (</w:t>
      </w:r>
      <w:r>
        <w:rPr>
          <w:i/>
        </w:rPr>
        <w:t>i.e.</w:t>
      </w:r>
      <w:r>
        <w:t xml:space="preserv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(“being worthy of attention; importance”), which a neutral approach would link with the concept of effect size. An effect can be considered significant if its magnitude is higher than a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absence of effect (the ROPE). If the effect falls within this range, it is considered as non-significant </w:t>
      </w:r>
      <w:r>
        <w:rPr>
          <w:i/>
        </w:rPr>
        <w:t>for practical reasons</w:t>
      </w:r>
      <w:r>
        <w:t xml:space="preserve">: the magnitude of the effect is likely to be too small to be of high importance in real-world scenarios.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w:t>
      </w:r>
    </w:p>
    <w:p w14:paraId="780D6FD8" w14:textId="77777777" w:rsidR="00283BED" w:rsidRDefault="00647D5A">
      <w:r>
        <w:t xml:space="preserve">Interestingly, the weight of one or the other aspect of the EXIT framework (Effect eXistence and sIgnificance Testing) might depend on the question at hand. For instance, in a study exploring the effects of a new treatment, the initial focus might be </w:t>
      </w:r>
      <w:r>
        <w:rPr>
          <w:i/>
        </w:rPr>
        <w:t>existence</w:t>
      </w:r>
      <w:r>
        <w:t xml:space="preserve">: how much are we certain that the effect is beneficial and not harmful? In a further step, however, the researcher might become interested in </w:t>
      </w:r>
      <w:r>
        <w:rPr>
          <w:i/>
        </w:rPr>
        <w:t>significance</w:t>
      </w:r>
      <w:r>
        <w:t xml:space="preserve">: is this effect large enough to be of any interest (for instance in relationship with cost-benefit trade-off)? Note that indices of significance and existence are conceptually independent.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w:t>
      </w:r>
      <w:r>
        <w:rPr>
          <w:i/>
        </w:rPr>
        <w:t>i.e.</w:t>
      </w:r>
      <w:r>
        <w:t xml:space="preserve">, too small to be of any practical relevance). Acknowledging the distinction and complementary of these two aspects can in turn enrich the information and usefulness of the results reported in psychological science. For practical reasons, the </w:t>
      </w:r>
      <w:r>
        <w:lastRenderedPageBreak/>
        <w:t xml:space="preserve">implementation of EXIT is made straightforward through the </w:t>
      </w:r>
      <w:r>
        <w:rPr>
          <w:i/>
        </w:rPr>
        <w:t>bayestestR</w:t>
      </w:r>
      <w:r>
        <w:t xml:space="preserve"> open-source package for R (Makowski et al., 2019).</w:t>
      </w:r>
    </w:p>
    <w:p w14:paraId="3688AA41" w14:textId="77777777" w:rsidR="00283BED" w:rsidRDefault="00647D5A">
      <w:r>
        <w:t xml:space="preserve">Critically to the aim of that paper, the EXIT dual-perspective spontaneously stems out from the probabilistic nature of the Bayesian framework, which allows these two aspects of parameters assessment to coexist and yet be neatly delineated. Moreover, the distinction between </w:t>
      </w:r>
      <w:r>
        <w:rPr>
          <w:i/>
        </w:rPr>
        <w:t>existence</w:t>
      </w:r>
      <w:r>
        <w:t xml:space="preserve"> and </w:t>
      </w:r>
      <w:r>
        <w:rPr>
          <w:i/>
        </w:rPr>
        <w:t>significance</w:t>
      </w:r>
      <w:r>
        <w:t xml:space="preserve"> is also supported by the empirical data presented in this paper, in regards to the sensitivity to the indices to the amount of evidence (sample size). In this context, the </w:t>
      </w:r>
      <w:r>
        <w:rPr>
          <w:i/>
        </w:rPr>
        <w:t>pd</w:t>
      </w:r>
      <w:r>
        <w:t xml:space="preserve"> and the MAP-based </w:t>
      </w:r>
      <w:r>
        <w:rPr>
          <w:i/>
        </w:rPr>
        <w:t>p</w:t>
      </w:r>
      <w:r>
        <w:t>-value appear as indices of effect existence, mostly sensitive to the certainty related to the direction of the effect. On the other hand, ROPE-based indices and Bayes factors are effect of significance (related to the magnitude and the amount of evidence in favor of it). Thus, an effect will be comprehensively reported if, beyond its estimation (with a point estimate, such as the median, and an index of uncertainty, such as the 89% Credible Interval; McElreath, 2018), it presents one index of existence, and contextually test and discuss its significance and relevance in regards to theoretically justified characteristics.</w:t>
      </w:r>
    </w:p>
    <w:p w14:paraId="33F851F6" w14:textId="77777777" w:rsidR="00283BED" w:rsidRDefault="00647D5A">
      <w:r>
        <w:t xml:space="preserve">The inherent subjectivity related to the assessment of significance is one of the practically limitation the ROPE-based indices (although being, conceptually, an asset, allowing for contextual nuance in the interpretation), as they require an explicit definition of the non-significant range (the ROPE). 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This reinforces a categorical and clustered perspective of what is by essence a continuous space of possibilities. Importantly, as this range is fixed to the scale of the outcome response (in is expressed in the unit of the outcome), these indices are sensitive to changes in the scale of the predictors. In other words, as the ROPE represents a fixed portion of the response’s scale, it is dependent on the scale of the predictor. For instance, in the case of a simple linear regression, for which the median of the coefficient of </w:t>
      </w:r>
      <w:r>
        <w:rPr>
          <w:i/>
        </w:rPr>
        <w:t>x</w:t>
      </w:r>
      <w:r>
        <w:t xml:space="preserve"> on </w:t>
      </w:r>
      <w:r>
        <w:rPr>
          <w:i/>
        </w:rPr>
        <w:t>y</w:t>
      </w:r>
      <w:r>
        <w:t xml:space="preserve"> is of 0.02 and falls within the ROPE (being not significant), simply multiplying </w:t>
      </w:r>
      <w:r>
        <w:rPr>
          <w:i/>
        </w:rPr>
        <w:t>x</w:t>
      </w:r>
      <w:r>
        <w:t xml:space="preserve"> values by 100 would result in a coefficient with a median of 0.02 * 100 = 20, which would fall outside of the rope (which range is fixed to </w:t>
      </w:r>
      <w:r>
        <w:rPr>
          <w:i/>
        </w:rPr>
        <w:t>y</w:t>
      </w:r>
      <w:r>
        <w:t xml:space="preserve">), that one inattentive or malicious researcher could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models is not straightforward. This, in turn,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586D15BE" w14:textId="77777777" w:rsidR="00283BED" w:rsidRDefault="00647D5A">
      <w:r>
        <w:t>As for the difference between ROPE (95%) and ROPE (full), we suggest reporting the latter (</w:t>
      </w:r>
      <w:r>
        <w:rPr>
          <w:i/>
        </w:rPr>
        <w:t>i.e.</w:t>
      </w:r>
      <w:r>
        <w:t>,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(Kruschke, 2014), we recommend using the percentage as a continuous index of significance (with an explicitly specified cut-off point if categorization is needed, for instance 5%).</w:t>
      </w:r>
    </w:p>
    <w:p w14:paraId="6BE80FE2" w14:textId="77777777" w:rsidR="00283BED" w:rsidRDefault="00647D5A">
      <w:r>
        <w:t xml:space="preserve">Our results underline Bayes factor as the best predictor of the presence of an effect. Moreover, its easy interpretation in terms of odds in favor, or against, one or the other hypothesis makes it a </w:t>
      </w:r>
      <w:r>
        <w:lastRenderedPageBreak/>
        <w:t xml:space="preserve">compelling index for communication. Nevertheless, one of the main critiques of Bayes factors, which is also underlined in our results, is its sensitivity to priors (which shows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informative priors.</w:t>
      </w:r>
    </w:p>
    <w:p w14:paraId="40B64697" w14:textId="77777777" w:rsidR="00283BED" w:rsidRDefault="00647D5A">
      <w:r>
        <w:t>The Probability of Direction (pd) is an index of effect existence representing the certainty with which an effect goes in a particular direction (</w:t>
      </w:r>
      <w:r>
        <w:rPr>
          <w:i/>
        </w:rPr>
        <w:t>i.e.</w:t>
      </w:r>
      <w:r>
        <w:t xml:space="preserve">, is positive or negative). Beyond its simplicity of interpretation, understanding and computation, this index also presents other interesting properties. It is independent from the model, </w:t>
      </w:r>
      <w:r>
        <w:rPr>
          <w:i/>
        </w:rPr>
        <w:t>i.e.</w:t>
      </w:r>
      <w:r>
        <w:t xml:space="preserv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and is not enable to give information in favor of the null.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(but not accepting it, which is consistent with the interpretation of the frequentist </w:t>
      </w:r>
      <w:r>
        <w:rPr>
          <w:i/>
        </w:rPr>
        <w:t>p</w:t>
      </w:r>
      <w:r>
        <w:t>-value). On the contrary, the BFs (and to some extent the percentage in ROPE, although being bounded to 0% and 100%) continue increasing or decreasing as the evidence becomes stronger (more data points), in both directions.</w:t>
      </w:r>
    </w:p>
    <w:p w14:paraId="2BBEE181" w14:textId="77777777" w:rsidR="00283BED" w:rsidRDefault="00647D5A">
      <w:r>
        <w:t xml:space="preserve">Much of these strengths also apply to the MAP-based </w:t>
      </w:r>
      <w:r>
        <w:rPr>
          <w:i/>
        </w:rPr>
        <w:t>p</w:t>
      </w:r>
      <w:r>
        <w:t xml:space="preserve">-value. Although possibly showing some superiority in terms of sensitivity as compared to the </w:t>
      </w:r>
      <w:r>
        <w:rPr>
          <w:i/>
        </w:rPr>
        <w:t>pd</w:t>
      </w:r>
      <w:r>
        <w:t xml:space="preserve">,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Additionally, the </w:t>
      </w:r>
      <w:r>
        <w:rPr>
          <w:i/>
        </w:rPr>
        <w:t>pd</w:t>
      </w:r>
      <w:r>
        <w:t xml:space="preserve"> has a linear relationship with the frequentist </w:t>
      </w:r>
      <w:r>
        <w:rPr>
          <w:i/>
        </w:rPr>
        <w:t>p</w:t>
      </w:r>
      <w:r>
        <w:t>-value, which is in our opinion an asset.</w:t>
      </w:r>
    </w:p>
    <w:p w14:paraId="54DDD2C0" w14:textId="77777777" w:rsidR="00283BED" w:rsidRDefault="00647D5A">
      <w:r>
        <w:t xml:space="preserve">After all the criticism regarding the frequentist </w:t>
      </w:r>
      <w:r>
        <w:rPr>
          <w:i/>
        </w:rPr>
        <w:t>p</w:t>
      </w:r>
      <w:r>
        <w:t xml:space="preserve">-value, it might appear as counter-intuitive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in our opinion,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w:t>
      </w:r>
      <w:r>
        <w:rPr>
          <w:i/>
        </w:rPr>
        <w:t>i.e.</w:t>
      </w:r>
      <w:r>
        <w:t xml:space="preserve">, “worth of interest”). Addressing this confusion, the Bayesian equivalent has an intuitive meaning and interpretation, making also obvious the fact that all thresholds and heuristics are arbitrary. Additionally,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5CEAF520" w14:textId="77777777" w:rsidR="00283BED" w:rsidRDefault="00647D5A">
      <w:pPr>
        <w:pStyle w:val="berschrift1"/>
      </w:pPr>
      <w:bookmarkStart w:id="650" w:name="reporting-guidelines"/>
      <w:r>
        <w:t>Reporting Guidelines</w:t>
      </w:r>
      <w:bookmarkEnd w:id="650"/>
    </w:p>
    <w:p w14:paraId="3CCAC39D" w14:textId="77777777" w:rsidR="00283BED" w:rsidRDefault="00647D5A">
      <w:r>
        <w:t>How these observations can be used to improve statistical good practices in psychological science? Importantly, before being able to draw a definitive conclusion about the qualities of these indices, further studies need to investigate the robustness of these indices to sampling characteristics (</w:t>
      </w:r>
      <w:r>
        <w:rPr>
          <w:i/>
        </w:rPr>
        <w:t>e.g.</w:t>
      </w:r>
      <w:r>
        <w:t xml:space="preserve">, sampling algorithm, number of iterations, chains, warm-up) and the impact of prior specification </w:t>
      </w:r>
      <w:r>
        <w:lastRenderedPageBreak/>
        <w:t xml:space="preserve">(Kass &amp; Raftery, 1995; Kruschke, 2011; Vanpaemel, 2010), all of which are important parameters of Bayesian statistics.   </w:t>
      </w:r>
    </w:p>
    <w:p w14:paraId="49BF2298" w14:textId="77777777" w:rsidR="00283BED" w:rsidRDefault="00647D5A">
      <w:r>
        <w:t xml:space="preserve">Nevertheless, based on the present comparison, we can start outlining the following guidelines. As the two aspects of the EXIT framework, </w:t>
      </w:r>
      <w:r>
        <w:rPr>
          <w:i/>
        </w:rPr>
        <w:t>existence</w:t>
      </w:r>
      <w:r>
        <w:t xml:space="preserve"> and </w:t>
      </w:r>
      <w:r>
        <w:rPr>
          <w:i/>
        </w:rPr>
        <w:t>significance</w:t>
      </w:r>
      <w:r>
        <w:t xml:space="preserve">, are complementary,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of effect (De Santis, 2007), and the information they provide related to evidence of the size of the effect. Selection between the the </w:t>
      </w:r>
      <w:r>
        <w:rPr>
          <w:i/>
        </w:rPr>
        <w:t>BF (vs. ROPE)</w:t>
      </w:r>
      <w:r>
        <w:t xml:space="preserve"> or the </w:t>
      </w:r>
      <w:r>
        <w:rPr>
          <w:i/>
        </w:rPr>
        <w:t>ROPE (full)</w:t>
      </w:r>
      <w:r>
        <w:t xml:space="preserve"> should depend on the imformitness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(REF??). On the other hand, in cases where informed prior are used, reflecting prior knowledge regarding the expected size of the effect, </w:t>
      </w:r>
      <w:r>
        <w:rPr>
          <w:i/>
        </w:rPr>
        <w:t>BF (vs. ROPE)</w:t>
      </w:r>
      <w:r>
        <w:t xml:space="preserve"> should be used.</w:t>
      </w:r>
    </w:p>
    <w:p w14:paraId="449F02C7" w14:textId="77777777" w:rsidR="00283BED" w:rsidRDefault="00647D5A">
      <w:r>
        <w:t>Defining appropriate heuristics to help the interpretation is beyond the scope of this study, as it would require testing them on more natural datasets. Nevertheless, if we take the frequentist framework and the existing literature as a reference point, it seems that 95%, 97% and 99% might be relevant reference points (</w:t>
      </w:r>
      <w:r>
        <w:rPr>
          <w:i/>
        </w:rPr>
        <w:t>i.e.</w:t>
      </w:r>
      <w:r>
        <w:t xml:space="preserve">, easy-to-remember values) for the </w:t>
      </w:r>
      <w:r>
        <w:rPr>
          <w:i/>
        </w:rPr>
        <w:t>pd</w:t>
      </w:r>
      <w:r>
        <w:t xml:space="preserve"> and 3, 10 and 30 (weak evidence) appropriate for the BF.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233A52CD" w14:textId="77777777" w:rsidR="00283BED" w:rsidRDefault="00647D5A">
      <w:r>
        <w:t>“There is moderate evidence (BFROPE = 0.29) [</w:t>
      </w:r>
      <w:r>
        <w:rPr>
          <w:i/>
        </w:rPr>
        <w:t>BF (vs. ROPE)</w:t>
      </w:r>
      <w:r>
        <w:t>] in favour of an absence of effect of X, which has a probability of 90.14% [</w:t>
      </w:r>
      <w:r>
        <w:rPr>
          <w:i/>
        </w:rPr>
        <w:t>pd</w:t>
      </w:r>
      <w:r>
        <w:t>] of being negative (Median = -0.03, 89% CI [-0.05, 0.01]), and can be considered as very small (Std. Median = -0.09) [</w:t>
      </w:r>
      <w:r>
        <w:rPr>
          <w:i/>
        </w:rPr>
        <w:t>standardized coefficient</w:t>
      </w:r>
      <w:r>
        <w:t>] [</w:t>
      </w:r>
      <w:r>
        <w:rPr>
          <w:i/>
        </w:rPr>
        <w:t>optional</w:t>
      </w:r>
      <w:r>
        <w:t>: and not-significant (6.42% in ROPE) [</w:t>
      </w:r>
      <w:r>
        <w:rPr>
          <w:i/>
        </w:rPr>
        <w:t>ROPE (full)</w:t>
      </w:r>
      <w:r>
        <w:t>]]”</w:t>
      </w:r>
    </w:p>
    <w:p w14:paraId="0F875965" w14:textId="77777777" w:rsidR="00283BED" w:rsidRDefault="00647D5A">
      <w:pPr>
        <w:pStyle w:val="berschrift1"/>
      </w:pPr>
      <w:bookmarkStart w:id="651" w:name="supplementary-materials"/>
      <w:r>
        <w:t>Supplementary Materials</w:t>
      </w:r>
      <w:bookmarkEnd w:id="651"/>
    </w:p>
    <w:p w14:paraId="567D1FC7" w14:textId="77777777" w:rsidR="00283BED" w:rsidRDefault="00647D5A">
      <w:r>
        <w:t xml:space="preserve">The full R code used for data generation, data processing, figures creation and manuscript compiling is available on Github at </w:t>
      </w:r>
      <w:hyperlink r:id="rId16">
        <w:r>
          <w:rPr>
            <w:rStyle w:val="Hyperlink"/>
          </w:rPr>
          <w:t>https://github.com/easystats/easystats/tree/master/publications/makowski_2019_bayesian</w:t>
        </w:r>
      </w:hyperlink>
      <w:r>
        <w:t>.</w:t>
      </w:r>
    </w:p>
    <w:p w14:paraId="1938F5F4" w14:textId="77777777" w:rsidR="00283BED" w:rsidRDefault="00647D5A">
      <w:pPr>
        <w:pStyle w:val="berschrift1"/>
      </w:pPr>
      <w:bookmarkStart w:id="652" w:name="acknowledgments"/>
      <w:r>
        <w:t>Acknowledgments</w:t>
      </w:r>
      <w:bookmarkEnd w:id="652"/>
    </w:p>
    <w:p w14:paraId="39405141" w14:textId="77777777" w:rsidR="00283BED" w:rsidRDefault="00647D5A">
      <w:r>
        <w:t xml:space="preserve">This study was made possible by the development of the </w:t>
      </w:r>
      <w:r>
        <w:rPr>
          <w:b/>
        </w:rPr>
        <w:t>bayestestR</w:t>
      </w:r>
      <w:r>
        <w:t xml:space="preserve"> package, itself part of the </w:t>
      </w:r>
      <w:hyperlink r:id="rId17">
        <w:r>
          <w:rPr>
            <w:rStyle w:val="Hyperlink"/>
            <w:i/>
          </w:rPr>
          <w:t>easystats</w:t>
        </w:r>
      </w:hyperlink>
      <w:r>
        <w:t xml:space="preserve"> ecosystem, an open-source and collaborative project created to facilitate the usage of R. Thus, we would like to thank the </w:t>
      </w:r>
      <w:hyperlink r:id="rId18">
        <w:r>
          <w:rPr>
            <w:rStyle w:val="Hyperlink"/>
          </w:rPr>
          <w:t>council of masters</w:t>
        </w:r>
      </w:hyperlink>
      <w:r>
        <w:t xml:space="preserve"> of easystats, all other padawan contributors, as well as the users.</w:t>
      </w:r>
    </w:p>
    <w:p w14:paraId="737A0C9E" w14:textId="77777777" w:rsidR="00283BED" w:rsidRDefault="00647D5A">
      <w:pPr>
        <w:pStyle w:val="berschrift1"/>
      </w:pPr>
      <w:bookmarkStart w:id="653" w:name="references"/>
      <w:r>
        <w:t>References</w:t>
      </w:r>
      <w:bookmarkEnd w:id="653"/>
    </w:p>
    <w:p w14:paraId="2C42F9B8" w14:textId="77777777" w:rsidR="00283BED" w:rsidRDefault="00647D5A">
      <w:bookmarkStart w:id="654" w:name="ref-amrhein_scientists_2019"/>
      <w:bookmarkStart w:id="655" w:name="refs"/>
      <w:r w:rsidRPr="00A70459">
        <w:rPr>
          <w:lang w:val="de-DE"/>
        </w:rPr>
        <w:t xml:space="preserve">Amrhein, V., </w:t>
      </w:r>
      <w:proofErr w:type="spellStart"/>
      <w:r w:rsidRPr="00A70459">
        <w:rPr>
          <w:lang w:val="de-DE"/>
        </w:rPr>
        <w:t>Greenland</w:t>
      </w:r>
      <w:proofErr w:type="spellEnd"/>
      <w:r w:rsidRPr="00A70459">
        <w:rPr>
          <w:lang w:val="de-DE"/>
        </w:rPr>
        <w:t xml:space="preserve">, S., &amp; </w:t>
      </w:r>
      <w:proofErr w:type="spellStart"/>
      <w:r w:rsidRPr="00A70459">
        <w:rPr>
          <w:lang w:val="de-DE"/>
        </w:rPr>
        <w:t>McShane</w:t>
      </w:r>
      <w:proofErr w:type="spellEnd"/>
      <w:r w:rsidRPr="00A70459">
        <w:rPr>
          <w:lang w:val="de-DE"/>
        </w:rPr>
        <w:t xml:space="preserve">, B. (2019). </w:t>
      </w:r>
      <w:r>
        <w:t xml:space="preserve">Scientists rise up against statistical significance. </w:t>
      </w:r>
      <w:r>
        <w:rPr>
          <w:i/>
        </w:rPr>
        <w:t>Nature</w:t>
      </w:r>
      <w:r>
        <w:t xml:space="preserve">, </w:t>
      </w:r>
      <w:r>
        <w:rPr>
          <w:i/>
        </w:rPr>
        <w:t>567</w:t>
      </w:r>
      <w:r>
        <w:t xml:space="preserve">(7748), 305–307. </w:t>
      </w:r>
      <w:hyperlink r:id="rId19">
        <w:r>
          <w:rPr>
            <w:rStyle w:val="Hyperlink"/>
          </w:rPr>
          <w:t>https://doi.org/10.1038/d41586-019-00857-9</w:t>
        </w:r>
      </w:hyperlink>
    </w:p>
    <w:p w14:paraId="2072C61D" w14:textId="77777777" w:rsidR="00283BED" w:rsidRDefault="00647D5A">
      <w:bookmarkStart w:id="656" w:name="ref-anderson2000null"/>
      <w:bookmarkEnd w:id="654"/>
      <w:r>
        <w:t xml:space="preserve">Anderson, D. R., Burnham, K. P., &amp; Thompson, W. L. (2000). Null hypothesis testing: Problems, prevalence, and an alternative. </w:t>
      </w:r>
      <w:r>
        <w:rPr>
          <w:i/>
        </w:rPr>
        <w:t>The Journal of Wildlife Management</w:t>
      </w:r>
      <w:r>
        <w:t>, 912–923.</w:t>
      </w:r>
    </w:p>
    <w:p w14:paraId="6E26F7D6" w14:textId="77777777" w:rsidR="00283BED" w:rsidRDefault="00647D5A">
      <w:bookmarkStart w:id="657" w:name="ref-andrews2013prior"/>
      <w:bookmarkEnd w:id="656"/>
      <w:r>
        <w:lastRenderedPageBreak/>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67FEBA83" w14:textId="77777777" w:rsidR="00283BED" w:rsidRDefault="00647D5A">
      <w:bookmarkStart w:id="658" w:name="ref-benjamin2018redefine"/>
      <w:bookmarkEnd w:id="657"/>
      <w:r>
        <w:t xml:space="preserve">Benjamin, D. J., Berger, J. O., Johannesson, M., Nosek, B. A., Wagenmakers, E.-J., Berk, R., … others. (2018). Redefine statistical significance. </w:t>
      </w:r>
      <w:r>
        <w:rPr>
          <w:i/>
        </w:rPr>
        <w:t>Nature Human Behaviour</w:t>
      </w:r>
      <w:r>
        <w:t xml:space="preserve">, </w:t>
      </w:r>
      <w:r>
        <w:rPr>
          <w:i/>
        </w:rPr>
        <w:t>2</w:t>
      </w:r>
      <w:r>
        <w:t>(1), 6.</w:t>
      </w:r>
    </w:p>
    <w:p w14:paraId="3246117A" w14:textId="77777777" w:rsidR="00283BED" w:rsidRDefault="00647D5A">
      <w:bookmarkStart w:id="659" w:name="ref-carpenter_stan_2017"/>
      <w:bookmarkEnd w:id="658"/>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20">
        <w:r>
          <w:rPr>
            <w:rStyle w:val="Hyperlink"/>
          </w:rPr>
          <w:t>https://doi.org/10.18637/jss.v076.i01</w:t>
        </w:r>
      </w:hyperlink>
    </w:p>
    <w:p w14:paraId="45193FA6" w14:textId="77777777" w:rsidR="00283BED" w:rsidRDefault="00647D5A">
      <w:bookmarkStart w:id="660" w:name="ref-chambers2014instead"/>
      <w:bookmarkEnd w:id="659"/>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74ABA455" w14:textId="77777777" w:rsidR="00283BED" w:rsidRDefault="00647D5A">
      <w:bookmarkStart w:id="661" w:name="ref-cohen1988statistical"/>
      <w:bookmarkEnd w:id="660"/>
      <w:r>
        <w:t xml:space="preserve">Cohen, J. (1988). </w:t>
      </w:r>
      <w:r>
        <w:rPr>
          <w:i/>
        </w:rPr>
        <w:t>Statistical power analysis for the social sciences</w:t>
      </w:r>
      <w:r>
        <w:t>.</w:t>
      </w:r>
    </w:p>
    <w:p w14:paraId="77CC59B2" w14:textId="77777777" w:rsidR="00283BED" w:rsidRDefault="00647D5A">
      <w:bookmarkStart w:id="662" w:name="ref-cohen2016earth"/>
      <w:bookmarkEnd w:id="661"/>
      <w:r>
        <w:t xml:space="preserve">Cohen, J. (2016). The earth is round (p&lt;. 05). In </w:t>
      </w:r>
      <w:r>
        <w:rPr>
          <w:i/>
        </w:rPr>
        <w:t>What if there were no significance tests?</w:t>
      </w:r>
      <w:r>
        <w:t xml:space="preserve"> (pp. 69–82). Routledge.</w:t>
      </w:r>
    </w:p>
    <w:p w14:paraId="7599F593" w14:textId="77777777" w:rsidR="00283BED" w:rsidRDefault="00647D5A">
      <w:bookmarkStart w:id="663" w:name="ref-de2007alternative"/>
      <w:bookmarkEnd w:id="662"/>
      <w:r>
        <w:t xml:space="preserve">De Santis, F. (2007). Alternative bayes factors: Sample size determination and discriminatory power assessment. </w:t>
      </w:r>
      <w:r>
        <w:rPr>
          <w:i/>
        </w:rPr>
        <w:t>Test</w:t>
      </w:r>
      <w:r>
        <w:t xml:space="preserve">, </w:t>
      </w:r>
      <w:r>
        <w:rPr>
          <w:i/>
        </w:rPr>
        <w:t>16</w:t>
      </w:r>
      <w:r>
        <w:t>(3), 504–522.</w:t>
      </w:r>
    </w:p>
    <w:p w14:paraId="2E6F089B" w14:textId="77777777" w:rsidR="00283BED" w:rsidRDefault="00647D5A">
      <w:bookmarkStart w:id="664" w:name="ref-dienes2014using"/>
      <w:bookmarkEnd w:id="663"/>
      <w:r>
        <w:t xml:space="preserve">Dienes, Z. (2014). Using bayes to get the most out of non-significant results. </w:t>
      </w:r>
      <w:r>
        <w:rPr>
          <w:i/>
        </w:rPr>
        <w:t>Frontiers in Psychology</w:t>
      </w:r>
      <w:r>
        <w:t xml:space="preserve">, </w:t>
      </w:r>
      <w:r>
        <w:rPr>
          <w:i/>
        </w:rPr>
        <w:t>5</w:t>
      </w:r>
      <w:r>
        <w:t>, 781.</w:t>
      </w:r>
    </w:p>
    <w:p w14:paraId="74A9F40D" w14:textId="77777777" w:rsidR="00283BED" w:rsidRDefault="00647D5A">
      <w:bookmarkStart w:id="665" w:name="ref-dienes2018four"/>
      <w:bookmarkEnd w:id="664"/>
      <w:r>
        <w:t xml:space="preserve">Dienes, Z., &amp; Mclatchie, N. (2018). Four reasons to prefer bayesian analyses over significance testing. </w:t>
      </w:r>
      <w:r>
        <w:rPr>
          <w:i/>
        </w:rPr>
        <w:t>Psychonomic Bulletin &amp; Review</w:t>
      </w:r>
      <w:r>
        <w:t xml:space="preserve">, </w:t>
      </w:r>
      <w:r>
        <w:rPr>
          <w:i/>
        </w:rPr>
        <w:t>25</w:t>
      </w:r>
      <w:r>
        <w:t>(1), 207–218.</w:t>
      </w:r>
    </w:p>
    <w:p w14:paraId="37049D72" w14:textId="77777777" w:rsidR="00283BED" w:rsidRDefault="00647D5A">
      <w:bookmarkStart w:id="666" w:name="ref-ellis2003practical"/>
      <w:bookmarkEnd w:id="665"/>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4718E8AB" w14:textId="77777777" w:rsidR="00283BED" w:rsidRDefault="00647D5A">
      <w:bookmarkStart w:id="667" w:name="ref-etz2018bayesian"/>
      <w:bookmarkEnd w:id="666"/>
      <w:proofErr w:type="spellStart"/>
      <w:r w:rsidRPr="00A70459">
        <w:rPr>
          <w:lang w:val="de-DE"/>
        </w:rPr>
        <w:t>Etz</w:t>
      </w:r>
      <w:proofErr w:type="spellEnd"/>
      <w:r w:rsidRPr="00A70459">
        <w:rPr>
          <w:lang w:val="de-DE"/>
        </w:rPr>
        <w:t xml:space="preserve">, A., </w:t>
      </w:r>
      <w:proofErr w:type="spellStart"/>
      <w:r w:rsidRPr="00A70459">
        <w:rPr>
          <w:lang w:val="de-DE"/>
        </w:rPr>
        <w:t>Haaf</w:t>
      </w:r>
      <w:proofErr w:type="spellEnd"/>
      <w:r w:rsidRPr="00A70459">
        <w:rPr>
          <w:lang w:val="de-DE"/>
        </w:rPr>
        <w:t xml:space="preserve">, J. M., </w:t>
      </w:r>
      <w:proofErr w:type="spellStart"/>
      <w:r w:rsidRPr="00A70459">
        <w:rPr>
          <w:lang w:val="de-DE"/>
        </w:rPr>
        <w:t>Rouder</w:t>
      </w:r>
      <w:proofErr w:type="spellEnd"/>
      <w:r w:rsidRPr="00A70459">
        <w:rPr>
          <w:lang w:val="de-DE"/>
        </w:rPr>
        <w:t xml:space="preserve">, J. N., &amp; </w:t>
      </w:r>
      <w:proofErr w:type="spellStart"/>
      <w:r w:rsidRPr="00A70459">
        <w:rPr>
          <w:lang w:val="de-DE"/>
        </w:rPr>
        <w:t>Vandekerckhove</w:t>
      </w:r>
      <w:proofErr w:type="spellEnd"/>
      <w:r w:rsidRPr="00A70459">
        <w:rPr>
          <w:lang w:val="de-DE"/>
        </w:rPr>
        <w:t xml:space="preserve">, J. (2018). </w:t>
      </w:r>
      <w:r>
        <w:t xml:space="preserve">Bayesian inference and testing any hypothesis you can specify. </w:t>
      </w:r>
      <w:r>
        <w:rPr>
          <w:i/>
        </w:rPr>
        <w:t>Advances in Methods and Practices in Psychological Science</w:t>
      </w:r>
      <w:r>
        <w:t>, 2515245918773087.</w:t>
      </w:r>
    </w:p>
    <w:p w14:paraId="21A2C230" w14:textId="77777777" w:rsidR="00283BED" w:rsidRDefault="00647D5A">
      <w:bookmarkStart w:id="668" w:name="ref-etz2016bayesian"/>
      <w:bookmarkEnd w:id="667"/>
      <w:r>
        <w:t xml:space="preserve">Etz, A., &amp; Vandekerckhove, J. (2016). A bayesian perspective on the reproducibility project: Psychology. </w:t>
      </w:r>
      <w:r>
        <w:rPr>
          <w:i/>
        </w:rPr>
        <w:t>PloS One</w:t>
      </w:r>
      <w:r>
        <w:t xml:space="preserve">, </w:t>
      </w:r>
      <w:r>
        <w:rPr>
          <w:i/>
        </w:rPr>
        <w:t>11</w:t>
      </w:r>
      <w:r>
        <w:t>(2), e0149794.</w:t>
      </w:r>
    </w:p>
    <w:p w14:paraId="7C006BA6" w14:textId="77777777" w:rsidR="00283BED" w:rsidRDefault="00647D5A">
      <w:bookmarkStart w:id="669" w:name="ref-fidler2004editors"/>
      <w:bookmarkEnd w:id="668"/>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372EB2B2" w14:textId="77777777" w:rsidR="00283BED" w:rsidRDefault="00647D5A">
      <w:bookmarkStart w:id="670" w:name="ref-finch2004reform"/>
      <w:bookmarkEnd w:id="669"/>
      <w:r>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158A2604" w14:textId="77777777" w:rsidR="00283BED" w:rsidRDefault="00647D5A">
      <w:bookmarkStart w:id="671" w:name="ref-gardner1986confidence"/>
      <w:bookmarkEnd w:id="670"/>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6FE128A3" w14:textId="77777777" w:rsidR="00283BED" w:rsidRDefault="00647D5A">
      <w:bookmarkStart w:id="672" w:name="ref-gelman_failure_2018"/>
      <w:bookmarkEnd w:id="671"/>
      <w:r>
        <w:lastRenderedPageBreak/>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21">
        <w:r>
          <w:rPr>
            <w:rStyle w:val="Hyperlink"/>
          </w:rPr>
          <w:t>https://doi.org/10.1177/0146167217729162</w:t>
        </w:r>
      </w:hyperlink>
    </w:p>
    <w:p w14:paraId="2BE0F678" w14:textId="77777777" w:rsidR="00283BED" w:rsidRDefault="00647D5A">
      <w:bookmarkStart w:id="673" w:name="ref-gelman_bayesian_2014"/>
      <w:bookmarkEnd w:id="672"/>
      <w:r>
        <w:t xml:space="preserve">Gelman, A., Carlin, J. B., Stern, H. S., Dunson, D. B., Vehtari, A., &amp; Rubin, D. B. (2014). </w:t>
      </w:r>
      <w:r>
        <w:rPr>
          <w:i/>
        </w:rPr>
        <w:t>Bayesian data analysis.</w:t>
      </w:r>
      <w:r>
        <w:t xml:space="preserve"> (Third edition). Boca Raton: CRC Press.</w:t>
      </w:r>
    </w:p>
    <w:p w14:paraId="705C19CE" w14:textId="77777777" w:rsidR="00283BED" w:rsidRDefault="00647D5A">
      <w:bookmarkStart w:id="674" w:name="ref-rstanarm_pkg"/>
      <w:bookmarkEnd w:id="673"/>
      <w:r>
        <w:t xml:space="preserve">Goodrich, B., Gabry, J., Ali, I., &amp; Brilleman, S. (2019). </w:t>
      </w:r>
      <w:r>
        <w:rPr>
          <w:i/>
        </w:rPr>
        <w:t>Rstanarm: Bayesian applied regression modeling via Stan.</w:t>
      </w:r>
      <w:r>
        <w:t xml:space="preserve"> Retrieved from </w:t>
      </w:r>
      <w:hyperlink r:id="rId22">
        <w:r>
          <w:rPr>
            <w:rStyle w:val="Hyperlink"/>
          </w:rPr>
          <w:t>http://mc-stan.org/</w:t>
        </w:r>
      </w:hyperlink>
    </w:p>
    <w:p w14:paraId="1856E73A" w14:textId="77777777" w:rsidR="00283BED" w:rsidRDefault="00647D5A">
      <w:bookmarkStart w:id="675" w:name="ref-halsey2019reign"/>
      <w:bookmarkEnd w:id="674"/>
      <w:r>
        <w:t xml:space="preserve">Halsey, L. G. (2019). The reign of the p-value is over: What alternative analyses could we employ to fill the power vacuum? </w:t>
      </w:r>
      <w:r>
        <w:rPr>
          <w:i/>
        </w:rPr>
        <w:t>Biology Letters</w:t>
      </w:r>
      <w:r>
        <w:t xml:space="preserve">, </w:t>
      </w:r>
      <w:r>
        <w:rPr>
          <w:i/>
        </w:rPr>
        <w:t>15</w:t>
      </w:r>
      <w:r>
        <w:t>(5), 20190174.</w:t>
      </w:r>
    </w:p>
    <w:p w14:paraId="58F16B6B" w14:textId="77777777" w:rsidR="00283BED" w:rsidRDefault="00647D5A">
      <w:bookmarkStart w:id="676" w:name="ref-heck2019caveat"/>
      <w:bookmarkEnd w:id="675"/>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40B2CF6C" w14:textId="77777777" w:rsidR="00283BED" w:rsidRDefault="00647D5A">
      <w:bookmarkStart w:id="677" w:name="ref-jarosz2014odds"/>
      <w:bookmarkEnd w:id="676"/>
      <w:r>
        <w:t xml:space="preserve">Jarosz, A. F., &amp; Wiley, J. (2014). What are the odds? A practical guide to computing and reporting bayes factors. </w:t>
      </w:r>
      <w:r>
        <w:rPr>
          <w:i/>
        </w:rPr>
        <w:t>The Journal of Problem Solving</w:t>
      </w:r>
      <w:r>
        <w:t xml:space="preserve">, </w:t>
      </w:r>
      <w:r>
        <w:rPr>
          <w:i/>
        </w:rPr>
        <w:t>7</w:t>
      </w:r>
      <w:r>
        <w:t>(1), 2.</w:t>
      </w:r>
    </w:p>
    <w:p w14:paraId="26CC3D20" w14:textId="77777777" w:rsidR="00283BED" w:rsidRDefault="00647D5A">
      <w:bookmarkStart w:id="678" w:name="ref-jeffreys1998theory"/>
      <w:bookmarkEnd w:id="677"/>
      <w:r>
        <w:t xml:space="preserve">Jeffreys, H. (1998). </w:t>
      </w:r>
      <w:r>
        <w:rPr>
          <w:i/>
        </w:rPr>
        <w:t>The theory of probability</w:t>
      </w:r>
      <w:r>
        <w:t>. OUP Oxford.</w:t>
      </w:r>
    </w:p>
    <w:p w14:paraId="0451B4C5" w14:textId="77777777" w:rsidR="00283BED" w:rsidRDefault="00647D5A">
      <w:bookmarkStart w:id="679" w:name="ref-kass1995bayes"/>
      <w:bookmarkEnd w:id="678"/>
      <w:r>
        <w:t xml:space="preserve">Kass, R. E., &amp; Raftery, A. E. (1995). Bayes factors. </w:t>
      </w:r>
      <w:r>
        <w:rPr>
          <w:i/>
        </w:rPr>
        <w:t>Journal of the American Statistical Association</w:t>
      </w:r>
      <w:r>
        <w:t xml:space="preserve">, </w:t>
      </w:r>
      <w:r>
        <w:rPr>
          <w:i/>
        </w:rPr>
        <w:t>90</w:t>
      </w:r>
      <w:r>
        <w:t>(430), 773–795.</w:t>
      </w:r>
    </w:p>
    <w:p w14:paraId="4D908943" w14:textId="77777777" w:rsidR="00283BED" w:rsidRDefault="00647D5A">
      <w:bookmarkStart w:id="680" w:name="ref-kirk1996practical"/>
      <w:bookmarkEnd w:id="679"/>
      <w:r>
        <w:t xml:space="preserve">Kirk, R. E. (1996). Practical significance: A concept whose time has come. </w:t>
      </w:r>
      <w:r>
        <w:rPr>
          <w:i/>
        </w:rPr>
        <w:t>Educational and Psychological Measurement</w:t>
      </w:r>
      <w:r>
        <w:t xml:space="preserve">, </w:t>
      </w:r>
      <w:r>
        <w:rPr>
          <w:i/>
        </w:rPr>
        <w:t>56</w:t>
      </w:r>
      <w:r>
        <w:t>(5), 746–759.</w:t>
      </w:r>
    </w:p>
    <w:p w14:paraId="3CEEA2CF" w14:textId="77777777" w:rsidR="00283BED" w:rsidRDefault="00647D5A">
      <w:bookmarkStart w:id="681" w:name="ref-kruschke2014doing"/>
      <w:bookmarkEnd w:id="680"/>
      <w:r>
        <w:t xml:space="preserve">Kruschke, J. (2014). </w:t>
      </w:r>
      <w:r>
        <w:rPr>
          <w:i/>
        </w:rPr>
        <w:t>Doing bayesian data analysis: A tutorial with r, jags, and stan</w:t>
      </w:r>
      <w:r>
        <w:t>. Academic Press.</w:t>
      </w:r>
    </w:p>
    <w:p w14:paraId="29E8C661" w14:textId="77777777" w:rsidR="00283BED" w:rsidRDefault="00647D5A">
      <w:bookmarkStart w:id="682" w:name="ref-kruschke2010believe"/>
      <w:bookmarkEnd w:id="681"/>
      <w:r>
        <w:t xml:space="preserve">Kruschke, J. K. (2010). What to believe: Bayesian methods for data analysis. </w:t>
      </w:r>
      <w:r>
        <w:rPr>
          <w:i/>
        </w:rPr>
        <w:t>Trends in Cognitive Sciences</w:t>
      </w:r>
      <w:r>
        <w:t xml:space="preserve">, </w:t>
      </w:r>
      <w:r>
        <w:rPr>
          <w:i/>
        </w:rPr>
        <w:t>14</w:t>
      </w:r>
      <w:r>
        <w:t>(7), 293–300.</w:t>
      </w:r>
    </w:p>
    <w:p w14:paraId="620F2F48" w14:textId="77777777" w:rsidR="00283BED" w:rsidRDefault="00647D5A">
      <w:bookmarkStart w:id="683" w:name="ref-kruschke2011bayesian"/>
      <w:bookmarkEnd w:id="682"/>
      <w:r>
        <w:t xml:space="preserve">Kruschke, J. K. (2011). Bayesian assessment of null values via parameter estimation and model comparison. </w:t>
      </w:r>
      <w:r>
        <w:rPr>
          <w:i/>
        </w:rPr>
        <w:t>Perspectives on Psychological Science</w:t>
      </w:r>
      <w:r>
        <w:t xml:space="preserve">, </w:t>
      </w:r>
      <w:r>
        <w:rPr>
          <w:i/>
        </w:rPr>
        <w:t>6</w:t>
      </w:r>
      <w:r>
        <w:t>(3), 299–312.</w:t>
      </w:r>
    </w:p>
    <w:p w14:paraId="7B95D843" w14:textId="77777777" w:rsidR="00283BED" w:rsidRDefault="00647D5A">
      <w:bookmarkStart w:id="684" w:name="ref-kruschke2012time"/>
      <w:bookmarkEnd w:id="683"/>
      <w:r>
        <w:t xml:space="preserve">Kruschke, J. K., Aguinis, H., &amp; Joo, H. (2012). The time has come: Bayesian methods for data analysis in the organizational sciences. </w:t>
      </w:r>
      <w:r>
        <w:rPr>
          <w:i/>
        </w:rPr>
        <w:t>Organizational Research Methods</w:t>
      </w:r>
      <w:r>
        <w:t xml:space="preserve">, </w:t>
      </w:r>
      <w:r>
        <w:rPr>
          <w:i/>
        </w:rPr>
        <w:t>15</w:t>
      </w:r>
      <w:r>
        <w:t>(4), 722–752.</w:t>
      </w:r>
    </w:p>
    <w:p w14:paraId="3E966CE3" w14:textId="77777777" w:rsidR="00283BED" w:rsidRDefault="00647D5A">
      <w:bookmarkStart w:id="685" w:name="ref-kruschke2018bayesian"/>
      <w:bookmarkEnd w:id="684"/>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2BDC25B2" w14:textId="77777777" w:rsidR="00283BED" w:rsidRDefault="00647D5A">
      <w:bookmarkStart w:id="686" w:name="ref-lakens2017equivalence"/>
      <w:bookmarkEnd w:id="685"/>
      <w:r>
        <w:t xml:space="preserve">Lakens, D. (2017). Equivalence tests: A practical primer for t tests, correlations, and meta-analyses. </w:t>
      </w:r>
      <w:r>
        <w:rPr>
          <w:i/>
        </w:rPr>
        <w:t>Social Psychological and Personality Science</w:t>
      </w:r>
      <w:r>
        <w:t xml:space="preserve">, </w:t>
      </w:r>
      <w:r>
        <w:rPr>
          <w:i/>
        </w:rPr>
        <w:t>8</w:t>
      </w:r>
      <w:r>
        <w:t>(4), 355–362.</w:t>
      </w:r>
    </w:p>
    <w:p w14:paraId="379EE05A" w14:textId="77777777" w:rsidR="00283BED" w:rsidRDefault="00647D5A">
      <w:bookmarkStart w:id="687" w:name="ref-lakens2018equivalence"/>
      <w:bookmarkEnd w:id="686"/>
      <w:r>
        <w:t xml:space="preserve">Lakens, D., Scheel, A. M., &amp; Isager, P. M. (2018). Equivalence testing for psychological research: A tutorial. </w:t>
      </w:r>
      <w:r>
        <w:rPr>
          <w:i/>
        </w:rPr>
        <w:t>Advances in Methods and Practices in Psychological Science</w:t>
      </w:r>
      <w:r>
        <w:t>, 2515245918770963.</w:t>
      </w:r>
    </w:p>
    <w:p w14:paraId="6511A97F" w14:textId="77777777" w:rsidR="00283BED" w:rsidRDefault="00647D5A">
      <w:bookmarkStart w:id="688" w:name="ref-ly2016harold"/>
      <w:bookmarkEnd w:id="687"/>
      <w:r>
        <w:lastRenderedPageBreak/>
        <w:t xml:space="preserve">Ly, A., Verhagen, J., &amp; Wagenmakers, E.-J. (2016). Harold jeffreys’s default bayes factor hypothesis tests: Explanation, extension, and application in psychology. </w:t>
      </w:r>
      <w:r>
        <w:rPr>
          <w:i/>
        </w:rPr>
        <w:t>Journal of Mathematical Psychology</w:t>
      </w:r>
      <w:r>
        <w:t xml:space="preserve">, </w:t>
      </w:r>
      <w:r>
        <w:rPr>
          <w:i/>
        </w:rPr>
        <w:t>72</w:t>
      </w:r>
      <w:r>
        <w:t>, 19–32.</w:t>
      </w:r>
    </w:p>
    <w:p w14:paraId="71A04DF1" w14:textId="77777777" w:rsidR="00283BED" w:rsidRDefault="00647D5A">
      <w:bookmarkStart w:id="689" w:name="ref-makowski_bayestestr_2019"/>
      <w:bookmarkEnd w:id="688"/>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3">
        <w:r>
          <w:rPr>
            <w:rStyle w:val="Hyperlink"/>
          </w:rPr>
          <w:t>https://doi.org/10.21105/joss.01541</w:t>
        </w:r>
      </w:hyperlink>
    </w:p>
    <w:p w14:paraId="2DDB0A77" w14:textId="77777777" w:rsidR="00283BED" w:rsidRDefault="00647D5A">
      <w:bookmarkStart w:id="690" w:name="ref-marasini2016use"/>
      <w:bookmarkEnd w:id="689"/>
      <w:r>
        <w:t xml:space="preserve">Marasini, D., Quatto, P., &amp; Ripamonti, E. (2016). The use of p-values in applied research: Interpretation and new trends. </w:t>
      </w:r>
      <w:r>
        <w:rPr>
          <w:i/>
        </w:rPr>
        <w:t>Statistica</w:t>
      </w:r>
      <w:r>
        <w:t xml:space="preserve">, </w:t>
      </w:r>
      <w:r>
        <w:rPr>
          <w:i/>
        </w:rPr>
        <w:t>76</w:t>
      </w:r>
      <w:r>
        <w:t>(4), 315–325.</w:t>
      </w:r>
    </w:p>
    <w:p w14:paraId="472D5112" w14:textId="77777777" w:rsidR="00283BED" w:rsidRDefault="00647D5A">
      <w:bookmarkStart w:id="691" w:name="ref-maxwell2015psychology"/>
      <w:bookmarkEnd w:id="690"/>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308BF136" w14:textId="77777777" w:rsidR="00283BED" w:rsidRDefault="00647D5A">
      <w:bookmarkStart w:id="692" w:name="ref-mcelreath2018statistical"/>
      <w:bookmarkEnd w:id="691"/>
      <w:r>
        <w:t xml:space="preserve">McElreath, R. (2018). </w:t>
      </w:r>
      <w:r>
        <w:rPr>
          <w:i/>
        </w:rPr>
        <w:t>Statistical rethinking: A bayesian course with examples in r and stan</w:t>
      </w:r>
      <w:r>
        <w:t>. Chapman; Hall/CRC.</w:t>
      </w:r>
    </w:p>
    <w:p w14:paraId="03B17E03" w14:textId="77777777" w:rsidR="00283BED" w:rsidRDefault="00647D5A">
      <w:bookmarkStart w:id="693" w:name="ref-mills2017objective"/>
      <w:bookmarkEnd w:id="692"/>
      <w:r>
        <w:t xml:space="preserve">Mills, J. A. (2017). Objective bayesian precise hypothesis testing. </w:t>
      </w:r>
      <w:r>
        <w:rPr>
          <w:i/>
        </w:rPr>
        <w:t>University of Cincinnati [Original Version: 2007]</w:t>
      </w:r>
      <w:r>
        <w:t>.</w:t>
      </w:r>
    </w:p>
    <w:p w14:paraId="4B3BE0F4" w14:textId="77777777" w:rsidR="00283BED" w:rsidRDefault="00647D5A">
      <w:bookmarkStart w:id="694" w:name="ref-mills2014bayesian"/>
      <w:bookmarkEnd w:id="693"/>
      <w:r>
        <w:t xml:space="preserve">Mills, J. A., &amp; Parent, O. (2014). Bayesian mcmc estimation. In </w:t>
      </w:r>
      <w:r>
        <w:rPr>
          <w:i/>
        </w:rPr>
        <w:t>Handbook of regional science</w:t>
      </w:r>
      <w:r>
        <w:t xml:space="preserve"> (pp. 1571–1595). Springer.</w:t>
      </w:r>
    </w:p>
    <w:p w14:paraId="5331BC64" w14:textId="77777777" w:rsidR="00283BED" w:rsidRDefault="00647D5A">
      <w:bookmarkStart w:id="695" w:name="ref-morey2011bayesinterval"/>
      <w:bookmarkEnd w:id="694"/>
      <w:r>
        <w:t xml:space="preserve">Morey, R. D., &amp; Rouder, J. N. (2011). Bayes factor approaches for testing interval null hypotheses. </w:t>
      </w:r>
      <w:r>
        <w:rPr>
          <w:i/>
        </w:rPr>
        <w:t>Psychological Methods</w:t>
      </w:r>
      <w:r>
        <w:t xml:space="preserve">, </w:t>
      </w:r>
      <w:r>
        <w:rPr>
          <w:i/>
        </w:rPr>
        <w:t>16</w:t>
      </w:r>
      <w:r>
        <w:t>(4), 406.</w:t>
      </w:r>
    </w:p>
    <w:p w14:paraId="36153AAB" w14:textId="77777777" w:rsidR="00283BED" w:rsidRDefault="00647D5A">
      <w:bookmarkStart w:id="696" w:name="ref-Rcoreteam2019R"/>
      <w:bookmarkEnd w:id="695"/>
      <w:r>
        <w:t xml:space="preserve">R Core Team. (2019). </w:t>
      </w:r>
      <w:r>
        <w:rPr>
          <w:i/>
        </w:rPr>
        <w:t>R: A language and environment for statistical computing</w:t>
      </w:r>
      <w:r>
        <w:t xml:space="preserve">. Retrieved from </w:t>
      </w:r>
      <w:hyperlink r:id="rId24">
        <w:r>
          <w:rPr>
            <w:rStyle w:val="Hyperlink"/>
          </w:rPr>
          <w:t>https://www.R-project.org/</w:t>
        </w:r>
      </w:hyperlink>
    </w:p>
    <w:p w14:paraId="67789300" w14:textId="77777777" w:rsidR="00283BED" w:rsidRDefault="00647D5A">
      <w:bookmarkStart w:id="697" w:name="ref-robert2014jeffreys"/>
      <w:bookmarkEnd w:id="696"/>
      <w:r>
        <w:t xml:space="preserve">Robert, C. P. (2014). On the jeffreys-lindley paradox. </w:t>
      </w:r>
      <w:r>
        <w:rPr>
          <w:i/>
        </w:rPr>
        <w:t>Philosophy of Science</w:t>
      </w:r>
      <w:r>
        <w:t xml:space="preserve">, </w:t>
      </w:r>
      <w:r>
        <w:rPr>
          <w:i/>
        </w:rPr>
        <w:t>81</w:t>
      </w:r>
      <w:r>
        <w:t>(2), 216–232.</w:t>
      </w:r>
    </w:p>
    <w:p w14:paraId="17AC61E3" w14:textId="77777777" w:rsidR="00283BED" w:rsidRDefault="00647D5A">
      <w:bookmarkStart w:id="698" w:name="ref-robert2016expected"/>
      <w:bookmarkEnd w:id="697"/>
      <w:r>
        <w:t xml:space="preserve">Robert, C. P. (2016). The expected demise of the bayes factor. </w:t>
      </w:r>
      <w:r>
        <w:rPr>
          <w:i/>
        </w:rPr>
        <w:t>Journal of Mathematical Psychology</w:t>
      </w:r>
      <w:r>
        <w:t xml:space="preserve">, </w:t>
      </w:r>
      <w:r>
        <w:rPr>
          <w:i/>
        </w:rPr>
        <w:t>72</w:t>
      </w:r>
      <w:r>
        <w:t>, 33–37.</w:t>
      </w:r>
    </w:p>
    <w:p w14:paraId="4B33F0BF" w14:textId="77777777" w:rsidR="00283BED" w:rsidRDefault="00647D5A">
      <w:bookmarkStart w:id="699" w:name="ref-rouder2018bayesian"/>
      <w:bookmarkEnd w:id="698"/>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22A79A78" w14:textId="77777777" w:rsidR="00283BED" w:rsidRDefault="00647D5A">
      <w:bookmarkStart w:id="700" w:name="ref-rouder2012default"/>
      <w:bookmarkEnd w:id="699"/>
      <w:r>
        <w:t xml:space="preserve">Rouder, J. N., &amp; Morey, R. D. (2012). Default bayes factors for model selection in regression. </w:t>
      </w:r>
      <w:r>
        <w:rPr>
          <w:i/>
        </w:rPr>
        <w:t>Multivariate Behavioral Research</w:t>
      </w:r>
      <w:r>
        <w:t xml:space="preserve">, </w:t>
      </w:r>
      <w:r>
        <w:rPr>
          <w:i/>
        </w:rPr>
        <w:t>47</w:t>
      </w:r>
      <w:r>
        <w:t>(6), 877–903.</w:t>
      </w:r>
    </w:p>
    <w:p w14:paraId="12DDA139" w14:textId="77777777" w:rsidR="00283BED" w:rsidRDefault="00647D5A">
      <w:bookmarkStart w:id="701" w:name="ref-rouder2009bayesian"/>
      <w:bookmarkEnd w:id="700"/>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5B7EC0F3" w14:textId="77777777" w:rsidR="00283BED" w:rsidRDefault="00647D5A">
      <w:bookmarkStart w:id="702" w:name="ref-simmons_false-positive_2011"/>
      <w:bookmarkEnd w:id="701"/>
      <w:r>
        <w:t xml:space="preserve">Simmons, J. P., Nelson, L. D., &amp; Simonsohn, U. (2011). False-Positive Psychology: Undisclosed Flexibility in Data Collection and Analysis Allows Presenting Anything as Significant. </w:t>
      </w:r>
      <w:r>
        <w:rPr>
          <w:i/>
        </w:rPr>
        <w:t>Psychological Science</w:t>
      </w:r>
      <w:r>
        <w:t xml:space="preserve">, </w:t>
      </w:r>
      <w:r>
        <w:rPr>
          <w:i/>
        </w:rPr>
        <w:t>22</w:t>
      </w:r>
      <w:r>
        <w:t xml:space="preserve">(11), 1359–1366. </w:t>
      </w:r>
      <w:hyperlink r:id="rId25">
        <w:r>
          <w:rPr>
            <w:rStyle w:val="Hyperlink"/>
          </w:rPr>
          <w:t>https://doi.org/10.1177/0956797611417632</w:t>
        </w:r>
      </w:hyperlink>
    </w:p>
    <w:p w14:paraId="28BD21CA" w14:textId="77777777" w:rsidR="00283BED" w:rsidRDefault="00647D5A">
      <w:bookmarkStart w:id="703" w:name="ref-simonsohn2014p"/>
      <w:bookmarkEnd w:id="702"/>
      <w:r>
        <w:t xml:space="preserve">Simonsohn, U., Nelson, L. D., &amp; Simmons, J. P. (2014). P-curve and effect size: Correcting for publication bias using only significant results. </w:t>
      </w:r>
      <w:r>
        <w:rPr>
          <w:i/>
        </w:rPr>
        <w:t>Perspectives on Psychological Science</w:t>
      </w:r>
      <w:r>
        <w:t xml:space="preserve">, </w:t>
      </w:r>
      <w:r>
        <w:rPr>
          <w:i/>
        </w:rPr>
        <w:t>9</w:t>
      </w:r>
      <w:r>
        <w:t>(6), 666–681.</w:t>
      </w:r>
    </w:p>
    <w:p w14:paraId="7AC6115B" w14:textId="77777777" w:rsidR="00283BED" w:rsidRDefault="00647D5A">
      <w:bookmarkStart w:id="704" w:name="ref-spanos2013should"/>
      <w:bookmarkEnd w:id="703"/>
      <w:r>
        <w:lastRenderedPageBreak/>
        <w:t xml:space="preserve">Spanos, A. (2013). Who should be afraid of the jeffreys-lindley paradox? </w:t>
      </w:r>
      <w:r>
        <w:rPr>
          <w:i/>
        </w:rPr>
        <w:t>Philosophy of Science</w:t>
      </w:r>
      <w:r>
        <w:t xml:space="preserve">, </w:t>
      </w:r>
      <w:r>
        <w:rPr>
          <w:i/>
        </w:rPr>
        <w:t>80</w:t>
      </w:r>
      <w:r>
        <w:t>(1), 73–93.</w:t>
      </w:r>
    </w:p>
    <w:p w14:paraId="1B94BB22" w14:textId="77777777" w:rsidR="00283BED" w:rsidRDefault="00647D5A">
      <w:bookmarkStart w:id="705" w:name="ref-sullivan2012using"/>
      <w:bookmarkEnd w:id="704"/>
      <w:r>
        <w:t xml:space="preserve">Sullivan, G. M., &amp; Feinn, R. (2012). Using effect size—or why the p value is not enough. </w:t>
      </w:r>
      <w:r>
        <w:rPr>
          <w:i/>
        </w:rPr>
        <w:t>Journal of Graduate Medical Education</w:t>
      </w:r>
      <w:r>
        <w:t xml:space="preserve">, </w:t>
      </w:r>
      <w:r>
        <w:rPr>
          <w:i/>
        </w:rPr>
        <w:t>4</w:t>
      </w:r>
      <w:r>
        <w:t>(3), 279–282.</w:t>
      </w:r>
    </w:p>
    <w:p w14:paraId="33DBD08F" w14:textId="77777777" w:rsidR="00283BED" w:rsidRDefault="00647D5A">
      <w:bookmarkStart w:id="706" w:name="ref-szucs2016empirical"/>
      <w:bookmarkEnd w:id="705"/>
      <w:r>
        <w:t xml:space="preserve">Szucs, D., &amp; Ioannidis, J. P. (2016). Empirical assessment of published effect sizes and power in the recent cognitive neuroscience and psychology literature. </w:t>
      </w:r>
      <w:r>
        <w:rPr>
          <w:i/>
        </w:rPr>
        <w:t>BioRxiv</w:t>
      </w:r>
      <w:r>
        <w:t>, 071530.</w:t>
      </w:r>
    </w:p>
    <w:p w14:paraId="12DCC330" w14:textId="77777777" w:rsidR="00283BED" w:rsidRDefault="00647D5A">
      <w:bookmarkStart w:id="707" w:name="ref-vanpaemel2010prior"/>
      <w:bookmarkEnd w:id="706"/>
      <w:r>
        <w:t xml:space="preserve">Vanpaemel, W. (2010). Prior sensitivity in theory testing: An apologia for the bayes factor. </w:t>
      </w:r>
      <w:r>
        <w:rPr>
          <w:i/>
        </w:rPr>
        <w:t>Journal of Mathematical Psychology</w:t>
      </w:r>
      <w:r>
        <w:t xml:space="preserve">, </w:t>
      </w:r>
      <w:r>
        <w:rPr>
          <w:i/>
        </w:rPr>
        <w:t>54</w:t>
      </w:r>
      <w:r>
        <w:t>(6), 491–498.</w:t>
      </w:r>
    </w:p>
    <w:p w14:paraId="3A38B59F" w14:textId="77777777" w:rsidR="00283BED" w:rsidRDefault="00647D5A">
      <w:bookmarkStart w:id="708" w:name="ref-wagenmakers2007practical"/>
      <w:bookmarkEnd w:id="707"/>
      <w:r>
        <w:t xml:space="preserve">Wagenmakers, E.-J. (2007). A practical solution to the pervasive problems ofp values. </w:t>
      </w:r>
      <w:r>
        <w:rPr>
          <w:i/>
        </w:rPr>
        <w:t>Psychonomic Bulletin &amp; Review</w:t>
      </w:r>
      <w:r>
        <w:t xml:space="preserve">, </w:t>
      </w:r>
      <w:r>
        <w:rPr>
          <w:i/>
        </w:rPr>
        <w:t>14</w:t>
      </w:r>
      <w:r>
        <w:t>(5), 779–804.</w:t>
      </w:r>
    </w:p>
    <w:p w14:paraId="2C9C5C8B" w14:textId="77777777" w:rsidR="00283BED" w:rsidRDefault="00647D5A">
      <w:bookmarkStart w:id="709" w:name="ref-wagenmakers2015another"/>
      <w:bookmarkEnd w:id="708"/>
      <w:r>
        <w:t xml:space="preserve">Wagenmakers, E.-J., Lee, M., Rouder, J., &amp; Morey, R. (2019, August). Another statistical paradox. Retrieved from </w:t>
      </w:r>
      <w:hyperlink r:id="rId26">
        <w:r>
          <w:rPr>
            <w:rStyle w:val="Hyperlink"/>
          </w:rPr>
          <w:t>http://www.ejwagenmakers.com/submitted/AnotherStatisticalParadox.pdf</w:t>
        </w:r>
      </w:hyperlink>
    </w:p>
    <w:p w14:paraId="05971ACA" w14:textId="77777777" w:rsidR="00283BED" w:rsidRDefault="00647D5A">
      <w:bookmarkStart w:id="710" w:name="ref-wagenmakers2010bayesian"/>
      <w:bookmarkEnd w:id="709"/>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10EB6624" w14:textId="77777777" w:rsidR="00283BED" w:rsidRDefault="00647D5A">
      <w:bookmarkStart w:id="711" w:name="ref-wagenmakers2018bayesian"/>
      <w:bookmarkEnd w:id="710"/>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31BA33BE" w14:textId="77777777" w:rsidR="00283BED" w:rsidRDefault="00647D5A">
      <w:bookmarkStart w:id="712" w:name="ref-wagenmakers2016bayesian"/>
      <w:bookmarkEnd w:id="711"/>
      <w:r>
        <w:t xml:space="preserve">Wagenmakers, E.-J., Morey, R. D., &amp; Lee, M. D. (2016). Bayesian benefits for the pragmatic researcher. </w:t>
      </w:r>
      <w:r>
        <w:rPr>
          <w:i/>
        </w:rPr>
        <w:t>Current Directions in Psychological Science</w:t>
      </w:r>
      <w:r>
        <w:t xml:space="preserve">, </w:t>
      </w:r>
      <w:r>
        <w:rPr>
          <w:i/>
        </w:rPr>
        <w:t>25</w:t>
      </w:r>
      <w:r>
        <w:t>(3), 169–176.</w:t>
      </w:r>
    </w:p>
    <w:p w14:paraId="4F5FD07F" w14:textId="77777777" w:rsidR="00283BED" w:rsidRDefault="00647D5A">
      <w:bookmarkStart w:id="713" w:name="ref-wagenmakers2017need"/>
      <w:bookmarkEnd w:id="712"/>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29CE7520" w14:textId="77777777" w:rsidR="00283BED" w:rsidRDefault="00647D5A">
      <w:bookmarkStart w:id="714" w:name="ref-wasserstein2016asa"/>
      <w:bookmarkEnd w:id="713"/>
      <w:r>
        <w:t xml:space="preserve">Wasserstein, R. L., Lazar, N. A., &amp; others. (2016). The asa’s statement on p-values: Context, process, and purpose. </w:t>
      </w:r>
      <w:r>
        <w:rPr>
          <w:i/>
        </w:rPr>
        <w:t>The American Statistician</w:t>
      </w:r>
      <w:r>
        <w:t xml:space="preserve">, </w:t>
      </w:r>
      <w:r>
        <w:rPr>
          <w:i/>
        </w:rPr>
        <w:t>70</w:t>
      </w:r>
      <w:r>
        <w:t>(2), 129–133.</w:t>
      </w:r>
      <w:bookmarkEnd w:id="655"/>
      <w:bookmarkEnd w:id="714"/>
    </w:p>
    <w:sectPr w:rsidR="00283BED" w:rsidSect="00647D5A">
      <w:headerReference w:type="even" r:id="rId27"/>
      <w:headerReference w:type="default" r:id="rId28"/>
      <w:footerReference w:type="even" r:id="rId29"/>
      <w:footerReference w:type="default" r:id="rId30"/>
      <w:headerReference w:type="first" r:id="rId3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Daniel Lüdecke" w:date="2019-08-16T13:26:00Z" w:initials="DL">
    <w:p w14:paraId="72D5DA53" w14:textId="77777777" w:rsidR="001C0902" w:rsidRDefault="001C0902">
      <w:pPr>
        <w:pStyle w:val="Kommentartext"/>
      </w:pPr>
      <w:r>
        <w:rPr>
          <w:rStyle w:val="Kommentarzeichen"/>
        </w:rPr>
        <w:annotationRef/>
      </w:r>
      <w:r>
        <w:t>Might be obsolete if we remove section 4.3?</w:t>
      </w:r>
    </w:p>
  </w:comment>
  <w:comment w:id="41" w:author="Daniel Lüdecke" w:date="2019-08-16T13:37:00Z" w:initials="DL">
    <w:p w14:paraId="112599D1" w14:textId="77777777" w:rsidR="00FD1087" w:rsidRDefault="00FD1087">
      <w:pPr>
        <w:pStyle w:val="Kommentartext"/>
      </w:pPr>
      <w:r>
        <w:rPr>
          <w:rStyle w:val="Kommentarzeichen"/>
        </w:rPr>
        <w:annotationRef/>
      </w:r>
      <w:r>
        <w:t>Does this still apply?</w:t>
      </w:r>
    </w:p>
  </w:comment>
  <w:comment w:id="444" w:author="Daniel Lüdecke" w:date="2019-08-16T13:48:00Z" w:initials="DL">
    <w:p w14:paraId="19A7FE47" w14:textId="513C0422" w:rsidR="00E96220" w:rsidRDefault="00E96220">
      <w:pPr>
        <w:pStyle w:val="Kommentartext"/>
      </w:pPr>
      <w:r>
        <w:rPr>
          <w:rStyle w:val="Kommentarzeichen"/>
        </w:rPr>
        <w:annotationRef/>
      </w:r>
      <w:r>
        <w:t>BF vs. 0 is more sensitive than p-value and p-direction</w:t>
      </w:r>
    </w:p>
  </w:comment>
  <w:comment w:id="447" w:author="Daniel Lüdecke" w:date="2019-08-16T13:45:00Z" w:initials="DL">
    <w:p w14:paraId="0D867951" w14:textId="5E33162B" w:rsidR="00E96220" w:rsidRDefault="00E96220">
      <w:pPr>
        <w:pStyle w:val="Kommentartext"/>
      </w:pPr>
      <w:r>
        <w:rPr>
          <w:rStyle w:val="Kommentarzeichen"/>
        </w:rPr>
        <w:annotationRef/>
      </w:r>
      <w:r>
        <w:t>Please check this statement with the results from the table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2D5DA53" w15:done="0"/>
  <w15:commentEx w15:paraId="112599D1" w15:done="0"/>
  <w15:commentEx w15:paraId="19A7FE47" w15:done="0"/>
  <w15:commentEx w15:paraId="0D867951"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7D686F" w14:textId="77777777" w:rsidR="00194D82" w:rsidRDefault="00194D82">
      <w:pPr>
        <w:spacing w:before="0" w:after="0"/>
      </w:pPr>
      <w:r>
        <w:separator/>
      </w:r>
    </w:p>
  </w:endnote>
  <w:endnote w:type="continuationSeparator" w:id="0">
    <w:p w14:paraId="04DB05B3" w14:textId="77777777" w:rsidR="00194D82" w:rsidRDefault="00194D8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78D00" w14:textId="77777777" w:rsidR="00647D5A" w:rsidRPr="00577C4C" w:rsidRDefault="00647D5A">
    <w:pPr>
      <w:pStyle w:val="Fuzeile"/>
      <w:rPr>
        <w:color w:val="C00000"/>
        <w:szCs w:val="24"/>
      </w:rPr>
    </w:pPr>
    <w:r w:rsidRPr="00577C4C">
      <w:rPr>
        <w:noProof/>
        <w:color w:val="C00000"/>
        <w:szCs w:val="24"/>
        <w:lang w:val="de-DE" w:eastAsia="de-DE"/>
      </w:rPr>
      <mc:AlternateContent>
        <mc:Choice Requires="wps">
          <w:drawing>
            <wp:anchor distT="0" distB="0" distL="114300" distR="114300" simplePos="0" relativeHeight="251683840" behindDoc="0" locked="0" layoutInCell="1" allowOverlap="1" wp14:anchorId="66C968C9" wp14:editId="57C5C474">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3EE3B9A7" w14:textId="77777777" w:rsidR="00647D5A" w:rsidRPr="00E9561B" w:rsidRDefault="00647D5A">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C968C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3EE3B9A7" w14:textId="77777777" w:rsidR="00647D5A" w:rsidRPr="00E9561B" w:rsidRDefault="00647D5A">
                    <w:pPr>
                      <w:rPr>
                        <w:color w:val="C00000"/>
                      </w:rPr>
                    </w:pPr>
                    <w:r w:rsidRPr="00E9561B">
                      <w:rPr>
                        <w:color w:val="C00000"/>
                      </w:rPr>
                      <w:t>This is a provisional file, not the final typeset article</w:t>
                    </w:r>
                  </w:p>
                </w:txbxContent>
              </v:textbox>
            </v:shape>
          </w:pict>
        </mc:Fallback>
      </mc:AlternateContent>
    </w:r>
    <w:r>
      <w:rPr>
        <w:noProof/>
        <w:lang w:val="de-DE" w:eastAsia="de-DE"/>
      </w:rPr>
      <mc:AlternateContent>
        <mc:Choice Requires="wps">
          <w:drawing>
            <wp:anchor distT="0" distB="0" distL="114300" distR="114300" simplePos="0" relativeHeight="251665408" behindDoc="0" locked="0" layoutInCell="1" allowOverlap="1" wp14:anchorId="590E8363" wp14:editId="1CD3405D">
              <wp:simplePos x="0" y="0"/>
              <wp:positionH relativeFrom="margin">
                <wp:align>right</wp:align>
              </wp:positionH>
              <wp:positionV relativeFrom="bottomMargin">
                <wp:align>top</wp:align>
              </wp:positionV>
              <wp:extent cx="1508760" cy="395605"/>
              <wp:effectExtent l="0" t="0" r="0" b="0"/>
              <wp:wrapNone/>
              <wp:docPr id="7"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E7B59C1" w14:textId="0A8B6826" w:rsidR="00647D5A" w:rsidRPr="00577C4C" w:rsidRDefault="00647D5A">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7B758D" w:rsidRPr="007B758D">
                            <w:rPr>
                              <w:noProof/>
                              <w:color w:val="000000" w:themeColor="text1"/>
                              <w:sz w:val="22"/>
                              <w:szCs w:val="40"/>
                            </w:rPr>
                            <w:t>22</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E8363"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NX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Uec1c1AgAAZgQAAA4AAAAAAAAAAAAAAAAALgIA&#10;AGRycy9lMm9Eb2MueG1sUEsBAi0AFAAGAAgAAAAhADiwEsPZAAAABAEAAA8AAAAAAAAAAAAAAAAA&#10;jwQAAGRycy9kb3ducmV2LnhtbFBLBQYAAAAABAAEAPMAAACVBQAAAAA=&#10;" filled="f" stroked="f" strokeweight=".5pt">
              <v:textbox style="mso-fit-shape-to-text:t">
                <w:txbxContent>
                  <w:p w14:paraId="1E7B59C1" w14:textId="0A8B6826" w:rsidR="00647D5A" w:rsidRPr="00577C4C" w:rsidRDefault="00647D5A">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7B758D" w:rsidRPr="007B758D">
                      <w:rPr>
                        <w:noProof/>
                        <w:color w:val="000000" w:themeColor="text1"/>
                        <w:sz w:val="22"/>
                        <w:szCs w:val="40"/>
                      </w:rPr>
                      <w:t>22</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CEED4" w14:textId="77777777" w:rsidR="00647D5A" w:rsidRPr="00577C4C" w:rsidRDefault="00647D5A">
    <w:pPr>
      <w:pStyle w:val="Fuzeile"/>
      <w:rPr>
        <w:b/>
        <w:sz w:val="20"/>
        <w:szCs w:val="24"/>
      </w:rPr>
    </w:pPr>
    <w:r>
      <w:rPr>
        <w:noProof/>
        <w:lang w:val="de-DE" w:eastAsia="de-DE"/>
      </w:rPr>
      <mc:AlternateContent>
        <mc:Choice Requires="wps">
          <w:drawing>
            <wp:anchor distT="0" distB="0" distL="114300" distR="114300" simplePos="0" relativeHeight="251646976" behindDoc="0" locked="0" layoutInCell="1" allowOverlap="1" wp14:anchorId="6F58E9A1" wp14:editId="4107A805">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DFF8FCE" w14:textId="63055D6A" w:rsidR="00647D5A" w:rsidRPr="00577C4C" w:rsidRDefault="00647D5A">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7B758D" w:rsidRPr="007B758D">
                            <w:rPr>
                              <w:noProof/>
                              <w:color w:val="000000" w:themeColor="text1"/>
                              <w:sz w:val="22"/>
                              <w:szCs w:val="40"/>
                            </w:rPr>
                            <w:t>21</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F58E9A1"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0DFF8FCE" w14:textId="63055D6A" w:rsidR="00647D5A" w:rsidRPr="00577C4C" w:rsidRDefault="00647D5A">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7B758D" w:rsidRPr="007B758D">
                      <w:rPr>
                        <w:noProof/>
                        <w:color w:val="000000" w:themeColor="text1"/>
                        <w:sz w:val="22"/>
                        <w:szCs w:val="40"/>
                      </w:rPr>
                      <w:t>21</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45771F" w14:textId="77777777" w:rsidR="00194D82" w:rsidRDefault="00194D82">
      <w:r>
        <w:separator/>
      </w:r>
    </w:p>
  </w:footnote>
  <w:footnote w:type="continuationSeparator" w:id="0">
    <w:p w14:paraId="135ACCBE" w14:textId="77777777" w:rsidR="00194D82" w:rsidRDefault="00194D8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56CF0" w14:textId="77777777" w:rsidR="00647D5A" w:rsidRPr="007E3148" w:rsidRDefault="00647D5A" w:rsidP="00647D5A">
    <w:pPr>
      <w:pStyle w:val="Kopfzeile"/>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A3091" w14:textId="77777777" w:rsidR="00647D5A" w:rsidRPr="00A53000" w:rsidRDefault="00647D5A" w:rsidP="00647D5A">
    <w:pPr>
      <w:pStyle w:val="Kopfzeile"/>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D7B59" w14:textId="77777777" w:rsidR="00647D5A" w:rsidRDefault="00647D5A" w:rsidP="00647D5A">
    <w:pPr>
      <w:pStyle w:val="Kopfzeile"/>
    </w:pPr>
    <w:r w:rsidRPr="005A1D84">
      <w:rPr>
        <w:noProof/>
        <w:color w:val="A6A6A6" w:themeColor="background1" w:themeShade="A6"/>
        <w:lang w:val="de-DE" w:eastAsia="de-DE"/>
      </w:rPr>
      <w:drawing>
        <wp:inline distT="0" distB="0" distL="0" distR="0" wp14:anchorId="5DC59C42" wp14:editId="01088505">
          <wp:extent cx="1382534" cy="497091"/>
          <wp:effectExtent l="0" t="0" r="0" b="0"/>
          <wp:docPr id="8"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567"/>
        </w:tabs>
        <w:ind w:left="567" w:hanging="567"/>
      </w:pPr>
      <w:rPr>
        <w:rFonts w:hint="default"/>
      </w:rPr>
    </w:lvl>
    <w:lvl w:ilvl="4">
      <w:start w:val="1"/>
      <w:numFmt w:val="decimal"/>
      <w:pStyle w:val="berschrift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enabsatz"/>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3AFA05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berschrift1"/>
        <w:lvlText w:val="%1"/>
        <w:lvlJc w:val="left"/>
        <w:pPr>
          <w:tabs>
            <w:tab w:val="num" w:pos="567"/>
          </w:tabs>
          <w:ind w:left="567" w:hanging="567"/>
        </w:pPr>
        <w:rPr>
          <w:rFonts w:hint="default"/>
        </w:rPr>
      </w:lvl>
    </w:lvlOverride>
    <w:lvlOverride w:ilvl="1">
      <w:lvl w:ilvl="1">
        <w:start w:val="1"/>
        <w:numFmt w:val="decimal"/>
        <w:pStyle w:val="berschrift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berschrift1"/>
        <w:lvlText w:val="%1"/>
        <w:lvlJc w:val="left"/>
        <w:pPr>
          <w:tabs>
            <w:tab w:val="num" w:pos="567"/>
          </w:tabs>
          <w:ind w:left="567" w:hanging="567"/>
        </w:pPr>
      </w:lvl>
    </w:lvlOverride>
    <w:lvlOverride w:ilvl="1">
      <w:startOverride w:val="1"/>
      <w:lvl w:ilvl="1">
        <w:start w:val="1"/>
        <w:numFmt w:val="decimal"/>
        <w:pStyle w:val="berschrift2"/>
        <w:lvlText w:val="%1.%2"/>
        <w:lvlJc w:val="left"/>
        <w:pPr>
          <w:tabs>
            <w:tab w:val="num" w:pos="567"/>
          </w:tabs>
          <w:ind w:left="567" w:hanging="567"/>
        </w:pPr>
      </w:lvl>
    </w:lvlOverride>
    <w:lvlOverride w:ilvl="2">
      <w:startOverride w:val="1"/>
      <w:lvl w:ilvl="2">
        <w:start w:val="1"/>
        <w:numFmt w:val="decimal"/>
        <w:pStyle w:val="berschrift3"/>
        <w:lvlText w:val=""/>
        <w:lvlJc w:val="left"/>
      </w:lvl>
    </w:lvlOverride>
    <w:lvlOverride w:ilvl="3">
      <w:startOverride w:val="1"/>
      <w:lvl w:ilvl="3">
        <w:start w:val="1"/>
        <w:numFmt w:val="decimal"/>
        <w:pStyle w:val="berschrift4"/>
        <w:lvlText w:val=""/>
        <w:lvlJc w:val="left"/>
      </w:lvl>
    </w:lvlOverride>
    <w:lvlOverride w:ilvl="4">
      <w:startOverride w:val="1"/>
      <w:lvl w:ilvl="4">
        <w:start w:val="1"/>
        <w:numFmt w:val="decimal"/>
        <w:pStyle w:val="berschrift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Lüdecke">
    <w15:presenceInfo w15:providerId="Windows Live" w15:userId="be6cdc93a2b2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147030"/>
    <w:rsid w:val="00194D82"/>
    <w:rsid w:val="001C0902"/>
    <w:rsid w:val="00283BED"/>
    <w:rsid w:val="004E29B3"/>
    <w:rsid w:val="00590D07"/>
    <w:rsid w:val="00647D5A"/>
    <w:rsid w:val="006C7A4D"/>
    <w:rsid w:val="00784D58"/>
    <w:rsid w:val="007B758D"/>
    <w:rsid w:val="008D6863"/>
    <w:rsid w:val="00A60839"/>
    <w:rsid w:val="00A70459"/>
    <w:rsid w:val="00B86B75"/>
    <w:rsid w:val="00BC48D5"/>
    <w:rsid w:val="00C36279"/>
    <w:rsid w:val="00E315A3"/>
    <w:rsid w:val="00E96220"/>
    <w:rsid w:val="00FD108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38057"/>
  <w15:docId w15:val="{6C672E6B-288E-49A6-A779-BA1150137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80D99"/>
    <w:pPr>
      <w:spacing w:before="120" w:after="240" w:line="240" w:lineRule="auto"/>
    </w:pPr>
    <w:rPr>
      <w:rFonts w:ascii="Times New Roman" w:hAnsi="Times New Roman"/>
      <w:sz w:val="24"/>
    </w:rPr>
  </w:style>
  <w:style w:type="paragraph" w:styleId="berschrift1">
    <w:name w:val="heading 1"/>
    <w:basedOn w:val="Listenabsatz"/>
    <w:next w:val="Standard"/>
    <w:link w:val="berschrift1Zchn"/>
    <w:uiPriority w:val="2"/>
    <w:qFormat/>
    <w:rsid w:val="00D80D99"/>
    <w:pPr>
      <w:numPr>
        <w:numId w:val="17"/>
      </w:numPr>
      <w:spacing w:before="240"/>
      <w:contextualSpacing w:val="0"/>
      <w:outlineLvl w:val="0"/>
    </w:pPr>
    <w:rPr>
      <w:b/>
    </w:rPr>
  </w:style>
  <w:style w:type="paragraph" w:styleId="berschrift2">
    <w:name w:val="heading 2"/>
    <w:basedOn w:val="berschrift1"/>
    <w:next w:val="Standard"/>
    <w:link w:val="berschrift2Zchn"/>
    <w:uiPriority w:val="2"/>
    <w:qFormat/>
    <w:rsid w:val="00D80D99"/>
    <w:pPr>
      <w:numPr>
        <w:ilvl w:val="1"/>
      </w:numPr>
      <w:spacing w:after="200"/>
      <w:outlineLvl w:val="1"/>
    </w:pPr>
  </w:style>
  <w:style w:type="paragraph" w:styleId="berschrift3">
    <w:name w:val="heading 3"/>
    <w:basedOn w:val="Standard"/>
    <w:next w:val="Standard"/>
    <w:link w:val="berschrift3Zchn"/>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berschrift4">
    <w:name w:val="heading 4"/>
    <w:basedOn w:val="berschrift3"/>
    <w:next w:val="Standard"/>
    <w:link w:val="berschrift4Zchn"/>
    <w:uiPriority w:val="2"/>
    <w:qFormat/>
    <w:rsid w:val="00D80D99"/>
    <w:pPr>
      <w:numPr>
        <w:ilvl w:val="3"/>
      </w:numPr>
      <w:outlineLvl w:val="3"/>
    </w:pPr>
    <w:rPr>
      <w:iCs/>
    </w:rPr>
  </w:style>
  <w:style w:type="paragraph" w:styleId="berschrift5">
    <w:name w:val="heading 5"/>
    <w:basedOn w:val="berschrift4"/>
    <w:next w:val="Standard"/>
    <w:link w:val="berschrift5Zchn"/>
    <w:uiPriority w:val="2"/>
    <w:qFormat/>
    <w:rsid w:val="00D80D99"/>
    <w:pPr>
      <w:numPr>
        <w:ilvl w:val="4"/>
      </w:numPr>
      <w:outlineLvl w:val="4"/>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2"/>
    <w:rsid w:val="00147395"/>
    <w:rPr>
      <w:rFonts w:ascii="Times New Roman" w:eastAsia="Cambria" w:hAnsi="Times New Roman" w:cs="Times New Roman"/>
      <w:b/>
      <w:sz w:val="24"/>
      <w:szCs w:val="24"/>
    </w:rPr>
  </w:style>
  <w:style w:type="character" w:customStyle="1" w:styleId="berschrift2Zchn">
    <w:name w:val="Überschrift 2 Zchn"/>
    <w:basedOn w:val="Absatz-Standardschriftart"/>
    <w:link w:val="berschrift2"/>
    <w:uiPriority w:val="2"/>
    <w:rsid w:val="00147395"/>
    <w:rPr>
      <w:rFonts w:ascii="Times New Roman" w:eastAsia="Cambria" w:hAnsi="Times New Roman" w:cs="Times New Roman"/>
      <w:b/>
      <w:sz w:val="24"/>
      <w:szCs w:val="24"/>
    </w:rPr>
  </w:style>
  <w:style w:type="character" w:styleId="Hervorhebung">
    <w:name w:val="Emphasis"/>
    <w:basedOn w:val="Absatz-Standardschriftart"/>
    <w:uiPriority w:val="20"/>
    <w:qFormat/>
    <w:rsid w:val="00C724CF"/>
    <w:rPr>
      <w:rFonts w:ascii="Times New Roman" w:hAnsi="Times New Roman"/>
      <w:i/>
      <w:iCs/>
    </w:rPr>
  </w:style>
  <w:style w:type="paragraph" w:styleId="Listenabsatz">
    <w:name w:val="List Paragraph"/>
    <w:basedOn w:val="Standard"/>
    <w:uiPriority w:val="3"/>
    <w:qFormat/>
    <w:rsid w:val="00310124"/>
    <w:pPr>
      <w:numPr>
        <w:numId w:val="14"/>
      </w:numPr>
      <w:ind w:left="1434" w:hanging="357"/>
      <w:contextualSpacing/>
    </w:pPr>
    <w:rPr>
      <w:rFonts w:eastAsia="Cambria" w:cs="Times New Roman"/>
      <w:szCs w:val="24"/>
    </w:rPr>
  </w:style>
  <w:style w:type="character" w:styleId="Fett">
    <w:name w:val="Strong"/>
    <w:basedOn w:val="Absatz-Standardschriftart"/>
    <w:uiPriority w:val="22"/>
    <w:qFormat/>
    <w:rsid w:val="00C724CF"/>
    <w:rPr>
      <w:rFonts w:ascii="Times New Roman" w:hAnsi="Times New Roman"/>
      <w:b/>
      <w:bCs/>
    </w:rPr>
  </w:style>
  <w:style w:type="paragraph" w:styleId="StandardWeb">
    <w:name w:val="Normal (Web)"/>
    <w:basedOn w:val="Standard"/>
    <w:uiPriority w:val="99"/>
    <w:unhideWhenUsed/>
    <w:rsid w:val="00117666"/>
    <w:pPr>
      <w:spacing w:before="100" w:beforeAutospacing="1" w:after="100" w:afterAutospacing="1"/>
    </w:pPr>
    <w:rPr>
      <w:rFonts w:eastAsia="Times New Roman" w:cs="Times New Roman"/>
      <w:szCs w:val="24"/>
    </w:rPr>
  </w:style>
  <w:style w:type="paragraph" w:styleId="Kopfzeile">
    <w:name w:val="header"/>
    <w:basedOn w:val="Standard"/>
    <w:link w:val="KopfzeileZchn"/>
    <w:uiPriority w:val="99"/>
    <w:unhideWhenUsed/>
    <w:rsid w:val="00A53000"/>
    <w:pPr>
      <w:tabs>
        <w:tab w:val="center" w:pos="4844"/>
        <w:tab w:val="right" w:pos="9689"/>
      </w:tabs>
    </w:pPr>
    <w:rPr>
      <w:b/>
    </w:rPr>
  </w:style>
  <w:style w:type="character" w:customStyle="1" w:styleId="KopfzeileZchn">
    <w:name w:val="Kopfzeile Zchn"/>
    <w:basedOn w:val="Absatz-Standardschriftart"/>
    <w:link w:val="Kopfzeile"/>
    <w:uiPriority w:val="99"/>
    <w:rsid w:val="00A53000"/>
    <w:rPr>
      <w:rFonts w:ascii="Times New Roman" w:hAnsi="Times New Roman"/>
      <w:b/>
      <w:sz w:val="24"/>
    </w:rPr>
  </w:style>
  <w:style w:type="paragraph" w:styleId="Fuzeile">
    <w:name w:val="footer"/>
    <w:basedOn w:val="Standard"/>
    <w:link w:val="FuzeileZchn"/>
    <w:uiPriority w:val="99"/>
    <w:unhideWhenUsed/>
    <w:rsid w:val="00117666"/>
    <w:pPr>
      <w:tabs>
        <w:tab w:val="center" w:pos="4844"/>
        <w:tab w:val="right" w:pos="9689"/>
      </w:tabs>
      <w:spacing w:after="0"/>
    </w:pPr>
  </w:style>
  <w:style w:type="character" w:customStyle="1" w:styleId="FuzeileZchn">
    <w:name w:val="Fußzeile Zchn"/>
    <w:basedOn w:val="Absatz-Standardschriftart"/>
    <w:link w:val="Fuzeile"/>
    <w:uiPriority w:val="99"/>
    <w:rsid w:val="00117666"/>
  </w:style>
  <w:style w:type="table" w:styleId="Tabellenraster">
    <w:name w:val="Table Grid"/>
    <w:aliases w:val="TableNormal"/>
    <w:basedOn w:val="NormaleTabelle"/>
    <w:uiPriority w:val="39"/>
    <w:rsid w:val="006F6580"/>
    <w:pPr>
      <w:spacing w:after="0" w:line="240" w:lineRule="auto"/>
    </w:pPr>
    <w:tblPr>
      <w:tblBorders>
        <w:top w:val="single" w:sz="4" w:space="0" w:color="auto"/>
        <w:bottom w:val="single" w:sz="4" w:space="0" w:color="auto"/>
      </w:tblBorders>
    </w:tblPr>
    <w:trPr>
      <w:tblHeader/>
    </w:trPr>
  </w:style>
  <w:style w:type="paragraph" w:styleId="Funotentext">
    <w:name w:val="footnote text"/>
    <w:basedOn w:val="Standard"/>
    <w:link w:val="FunotentextZchn"/>
    <w:uiPriority w:val="99"/>
    <w:semiHidden/>
    <w:unhideWhenUsed/>
    <w:rsid w:val="00117666"/>
    <w:pPr>
      <w:spacing w:after="0"/>
    </w:pPr>
    <w:rPr>
      <w:sz w:val="20"/>
      <w:szCs w:val="20"/>
    </w:rPr>
  </w:style>
  <w:style w:type="character" w:customStyle="1" w:styleId="FunotentextZchn">
    <w:name w:val="Fußnotentext Zchn"/>
    <w:basedOn w:val="Absatz-Standardschriftart"/>
    <w:link w:val="Funotentext"/>
    <w:uiPriority w:val="99"/>
    <w:semiHidden/>
    <w:rsid w:val="00117666"/>
    <w:rPr>
      <w:sz w:val="20"/>
      <w:szCs w:val="20"/>
    </w:rPr>
  </w:style>
  <w:style w:type="character" w:styleId="Funotenzeichen">
    <w:name w:val="footnote reference"/>
    <w:basedOn w:val="Absatz-Standardschriftart"/>
    <w:uiPriority w:val="99"/>
    <w:semiHidden/>
    <w:unhideWhenUsed/>
    <w:rsid w:val="00117666"/>
    <w:rPr>
      <w:vertAlign w:val="superscript"/>
    </w:rPr>
  </w:style>
  <w:style w:type="paragraph" w:styleId="Beschriftung">
    <w:name w:val="caption"/>
    <w:basedOn w:val="Standard"/>
    <w:next w:val="KeinLeerraum"/>
    <w:uiPriority w:val="35"/>
    <w:unhideWhenUsed/>
    <w:qFormat/>
    <w:rsid w:val="00A53000"/>
    <w:pPr>
      <w:keepNext/>
    </w:pPr>
    <w:rPr>
      <w:rFonts w:cs="Times New Roman"/>
      <w:b/>
      <w:bCs/>
      <w:szCs w:val="24"/>
    </w:rPr>
  </w:style>
  <w:style w:type="paragraph" w:styleId="Sprechblasentext">
    <w:name w:val="Balloon Text"/>
    <w:basedOn w:val="Standard"/>
    <w:link w:val="SprechblasentextZchn"/>
    <w:uiPriority w:val="99"/>
    <w:semiHidden/>
    <w:unhideWhenUsed/>
    <w:rsid w:val="00117666"/>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7666"/>
    <w:rPr>
      <w:rFonts w:ascii="Tahoma" w:hAnsi="Tahoma" w:cs="Tahoma"/>
      <w:sz w:val="16"/>
      <w:szCs w:val="16"/>
    </w:rPr>
  </w:style>
  <w:style w:type="character" w:styleId="Zeilennummer">
    <w:name w:val="line number"/>
    <w:basedOn w:val="Absatz-Standardschriftart"/>
    <w:uiPriority w:val="99"/>
    <w:semiHidden/>
    <w:unhideWhenUsed/>
    <w:rsid w:val="00117666"/>
  </w:style>
  <w:style w:type="paragraph" w:styleId="Endnotentext">
    <w:name w:val="endnote text"/>
    <w:basedOn w:val="Standard"/>
    <w:link w:val="EndnotentextZchn"/>
    <w:uiPriority w:val="99"/>
    <w:semiHidden/>
    <w:unhideWhenUsed/>
    <w:rsid w:val="00CD066B"/>
    <w:pPr>
      <w:spacing w:after="0"/>
    </w:pPr>
    <w:rPr>
      <w:sz w:val="20"/>
      <w:szCs w:val="20"/>
    </w:rPr>
  </w:style>
  <w:style w:type="character" w:customStyle="1" w:styleId="EndnotentextZchn">
    <w:name w:val="Endnotentext Zchn"/>
    <w:basedOn w:val="Absatz-Standardschriftart"/>
    <w:link w:val="Endnotentext"/>
    <w:uiPriority w:val="99"/>
    <w:semiHidden/>
    <w:rsid w:val="00CD066B"/>
    <w:rPr>
      <w:sz w:val="20"/>
      <w:szCs w:val="20"/>
    </w:rPr>
  </w:style>
  <w:style w:type="character" w:styleId="Endnotenzeichen">
    <w:name w:val="endnote reference"/>
    <w:basedOn w:val="Absatz-Standardschriftart"/>
    <w:uiPriority w:val="99"/>
    <w:semiHidden/>
    <w:unhideWhenUsed/>
    <w:rsid w:val="00CD066B"/>
    <w:rPr>
      <w:vertAlign w:val="superscript"/>
    </w:rPr>
  </w:style>
  <w:style w:type="character" w:styleId="Kommentarzeichen">
    <w:name w:val="annotation reference"/>
    <w:basedOn w:val="Absatz-Standardschriftart"/>
    <w:uiPriority w:val="99"/>
    <w:semiHidden/>
    <w:unhideWhenUsed/>
    <w:rsid w:val="00725A7D"/>
    <w:rPr>
      <w:sz w:val="16"/>
      <w:szCs w:val="16"/>
    </w:rPr>
  </w:style>
  <w:style w:type="paragraph" w:styleId="Kommentartext">
    <w:name w:val="annotation text"/>
    <w:basedOn w:val="Standard"/>
    <w:link w:val="KommentartextZchn"/>
    <w:uiPriority w:val="99"/>
    <w:semiHidden/>
    <w:unhideWhenUsed/>
    <w:rsid w:val="00725A7D"/>
    <w:rPr>
      <w:sz w:val="20"/>
      <w:szCs w:val="20"/>
    </w:rPr>
  </w:style>
  <w:style w:type="character" w:customStyle="1" w:styleId="KommentartextZchn">
    <w:name w:val="Kommentartext Zchn"/>
    <w:basedOn w:val="Absatz-Standardschriftart"/>
    <w:link w:val="Kommentartext"/>
    <w:uiPriority w:val="99"/>
    <w:semiHidden/>
    <w:rsid w:val="00725A7D"/>
    <w:rPr>
      <w:sz w:val="20"/>
      <w:szCs w:val="20"/>
    </w:rPr>
  </w:style>
  <w:style w:type="paragraph" w:styleId="Kommentarthema">
    <w:name w:val="annotation subject"/>
    <w:basedOn w:val="Kommentartext"/>
    <w:next w:val="Kommentartext"/>
    <w:link w:val="KommentarthemaZchn"/>
    <w:uiPriority w:val="99"/>
    <w:semiHidden/>
    <w:unhideWhenUsed/>
    <w:rsid w:val="00725A7D"/>
    <w:rPr>
      <w:b/>
      <w:bCs/>
    </w:rPr>
  </w:style>
  <w:style w:type="character" w:customStyle="1" w:styleId="KommentarthemaZchn">
    <w:name w:val="Kommentarthema Zchn"/>
    <w:basedOn w:val="KommentartextZchn"/>
    <w:link w:val="Kommentarthema"/>
    <w:uiPriority w:val="99"/>
    <w:semiHidden/>
    <w:rsid w:val="00725A7D"/>
    <w:rPr>
      <w:b/>
      <w:bCs/>
      <w:sz w:val="20"/>
      <w:szCs w:val="20"/>
    </w:rPr>
  </w:style>
  <w:style w:type="character" w:styleId="Hyperlink">
    <w:name w:val="Hyperlink"/>
    <w:basedOn w:val="Absatz-Standardschriftart"/>
    <w:uiPriority w:val="99"/>
    <w:unhideWhenUsed/>
    <w:rsid w:val="005A1D84"/>
    <w:rPr>
      <w:color w:val="0000FF"/>
      <w:u w:val="single"/>
    </w:rPr>
  </w:style>
  <w:style w:type="character" w:styleId="BesuchterLink">
    <w:name w:val="FollowedHyperlink"/>
    <w:basedOn w:val="Absatz-Standardschriftart"/>
    <w:uiPriority w:val="99"/>
    <w:semiHidden/>
    <w:unhideWhenUsed/>
    <w:rsid w:val="006D5B93"/>
    <w:rPr>
      <w:color w:val="800080" w:themeColor="followedHyperlink"/>
      <w:u w:val="single"/>
    </w:rPr>
  </w:style>
  <w:style w:type="paragraph" w:styleId="Titel">
    <w:name w:val="Title"/>
    <w:basedOn w:val="Standard"/>
    <w:next w:val="Standard"/>
    <w:link w:val="TitelZchn"/>
    <w:qFormat/>
    <w:rsid w:val="00D80D99"/>
    <w:pPr>
      <w:suppressLineNumbers/>
      <w:spacing w:before="240" w:after="360"/>
      <w:jc w:val="center"/>
    </w:pPr>
    <w:rPr>
      <w:rFonts w:cs="Times New Roman"/>
      <w:b/>
      <w:sz w:val="32"/>
      <w:szCs w:val="32"/>
    </w:rPr>
  </w:style>
  <w:style w:type="character" w:customStyle="1" w:styleId="TitelZchn">
    <w:name w:val="Titel Zchn"/>
    <w:basedOn w:val="Absatz-Standardschriftart"/>
    <w:link w:val="Titel"/>
    <w:rsid w:val="00D80D99"/>
    <w:rPr>
      <w:rFonts w:ascii="Times New Roman" w:hAnsi="Times New Roman" w:cs="Times New Roman"/>
      <w:b/>
      <w:sz w:val="32"/>
      <w:szCs w:val="32"/>
    </w:rPr>
  </w:style>
  <w:style w:type="paragraph" w:styleId="Untertitel">
    <w:name w:val="Subtitle"/>
    <w:basedOn w:val="Standard"/>
    <w:next w:val="Standard"/>
    <w:link w:val="UntertitelZchn"/>
    <w:uiPriority w:val="99"/>
    <w:unhideWhenUsed/>
    <w:qFormat/>
    <w:rsid w:val="00AC0270"/>
    <w:pPr>
      <w:spacing w:before="240"/>
    </w:pPr>
    <w:rPr>
      <w:rFonts w:cs="Times New Roman"/>
      <w:b/>
      <w:szCs w:val="24"/>
    </w:rPr>
  </w:style>
  <w:style w:type="character" w:customStyle="1" w:styleId="UntertitelZchn">
    <w:name w:val="Untertitel Zchn"/>
    <w:basedOn w:val="Absatz-Standardschriftart"/>
    <w:link w:val="Untertitel"/>
    <w:uiPriority w:val="99"/>
    <w:rsid w:val="00651CA2"/>
    <w:rPr>
      <w:rFonts w:ascii="Times New Roman" w:hAnsi="Times New Roman" w:cs="Times New Roman"/>
      <w:b/>
      <w:sz w:val="24"/>
      <w:szCs w:val="24"/>
    </w:rPr>
  </w:style>
  <w:style w:type="character" w:customStyle="1" w:styleId="berschrift3Zchn">
    <w:name w:val="Überschrift 3 Zchn"/>
    <w:basedOn w:val="Absatz-Standardschriftart"/>
    <w:link w:val="berschrift3"/>
    <w:uiPriority w:val="2"/>
    <w:rsid w:val="005D1840"/>
    <w:rPr>
      <w:rFonts w:ascii="Times New Roman" w:eastAsiaTheme="majorEastAsia" w:hAnsi="Times New Roman" w:cstheme="majorBidi"/>
      <w:b/>
      <w:sz w:val="24"/>
      <w:szCs w:val="24"/>
    </w:rPr>
  </w:style>
  <w:style w:type="paragraph" w:styleId="KeinLeerraum">
    <w:name w:val="No Spacing"/>
    <w:uiPriority w:val="99"/>
    <w:unhideWhenUsed/>
    <w:qFormat/>
    <w:rsid w:val="00A53000"/>
    <w:pPr>
      <w:spacing w:after="0" w:line="240" w:lineRule="auto"/>
    </w:pPr>
    <w:rPr>
      <w:rFonts w:ascii="Times New Roman" w:hAnsi="Times New Roman"/>
      <w:sz w:val="24"/>
    </w:rPr>
  </w:style>
  <w:style w:type="character" w:customStyle="1" w:styleId="berschrift4Zchn">
    <w:name w:val="Überschrift 4 Zchn"/>
    <w:basedOn w:val="Absatz-Standardschriftart"/>
    <w:link w:val="berschrift4"/>
    <w:uiPriority w:val="2"/>
    <w:rsid w:val="005D1840"/>
    <w:rPr>
      <w:rFonts w:ascii="Times New Roman" w:eastAsiaTheme="majorEastAsia" w:hAnsi="Times New Roman" w:cstheme="majorBidi"/>
      <w:b/>
      <w:iCs/>
      <w:sz w:val="24"/>
      <w:szCs w:val="24"/>
    </w:rPr>
  </w:style>
  <w:style w:type="character" w:customStyle="1" w:styleId="berschrift5Zchn">
    <w:name w:val="Überschrift 5 Zchn"/>
    <w:basedOn w:val="Absatz-Standardschriftart"/>
    <w:link w:val="berschrift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Untertitel"/>
    <w:next w:val="Standard"/>
    <w:uiPriority w:val="1"/>
    <w:qFormat/>
    <w:rsid w:val="00651CA2"/>
  </w:style>
  <w:style w:type="character" w:styleId="SchwacheHervorhebung">
    <w:name w:val="Subtle Emphasis"/>
    <w:basedOn w:val="Absatz-Standardschriftart"/>
    <w:uiPriority w:val="19"/>
    <w:qFormat/>
    <w:rsid w:val="00C724CF"/>
    <w:rPr>
      <w:rFonts w:ascii="Times New Roman" w:hAnsi="Times New Roman"/>
      <w:i/>
      <w:iCs/>
      <w:color w:val="404040" w:themeColor="text1" w:themeTint="BF"/>
    </w:rPr>
  </w:style>
  <w:style w:type="character" w:styleId="IntensiveHervorhebung">
    <w:name w:val="Intense Emphasis"/>
    <w:basedOn w:val="Absatz-Standardschriftart"/>
    <w:uiPriority w:val="21"/>
    <w:unhideWhenUsed/>
    <w:rsid w:val="00C724CF"/>
    <w:rPr>
      <w:rFonts w:ascii="Times New Roman" w:hAnsi="Times New Roman"/>
      <w:i/>
      <w:iCs/>
      <w:color w:val="auto"/>
    </w:rPr>
  </w:style>
  <w:style w:type="paragraph" w:styleId="Zitat">
    <w:name w:val="Quote"/>
    <w:basedOn w:val="Standard"/>
    <w:next w:val="Standard"/>
    <w:link w:val="ZitatZchn"/>
    <w:uiPriority w:val="29"/>
    <w:qFormat/>
    <w:rsid w:val="00C724C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24CF"/>
    <w:rPr>
      <w:rFonts w:ascii="Times New Roman" w:hAnsi="Times New Roman"/>
      <w:i/>
      <w:iCs/>
      <w:color w:val="404040" w:themeColor="text1" w:themeTint="BF"/>
      <w:sz w:val="24"/>
    </w:rPr>
  </w:style>
  <w:style w:type="character" w:styleId="IntensiverVerweis">
    <w:name w:val="Intense Reference"/>
    <w:basedOn w:val="Absatz-Standardschriftart"/>
    <w:uiPriority w:val="32"/>
    <w:qFormat/>
    <w:rsid w:val="00C724CF"/>
    <w:rPr>
      <w:b/>
      <w:bCs/>
      <w:smallCaps/>
      <w:color w:val="auto"/>
      <w:spacing w:val="5"/>
    </w:rPr>
  </w:style>
  <w:style w:type="character" w:styleId="Buchtitel">
    <w:name w:val="Book Title"/>
    <w:basedOn w:val="Absatz-Standardschriftar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berarbeitung">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Standard"/>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table" w:customStyle="1" w:styleId="Tabellenraster1">
    <w:name w:val="Tabellenraster1"/>
    <w:basedOn w:val="NormaleTabelle"/>
    <w:next w:val="Tabellenraster"/>
    <w:uiPriority w:val="39"/>
    <w:rsid w:val="00147030"/>
    <w:pPr>
      <w:spacing w:after="0" w:line="240" w:lineRule="auto"/>
    </w:pPr>
    <w:rPr>
      <w:rFonts w:asciiTheme="minorHAnsi" w:hAnsiTheme="minorHAnsi"/>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orgs/easystats/people" TargetMode="External"/><Relationship Id="rId26" Type="http://schemas.openxmlformats.org/officeDocument/2006/relationships/hyperlink" Target="http://www.ejwagenmakers.com/submitted/AnotherStatisticalParadox.pdf" TargetMode="External"/><Relationship Id="rId3" Type="http://schemas.openxmlformats.org/officeDocument/2006/relationships/settings" Target="settings.xml"/><Relationship Id="rId21" Type="http://schemas.openxmlformats.org/officeDocument/2006/relationships/hyperlink" Target="https://doi.org/10.1177/0146167217729162" TargetMode="External"/><Relationship Id="rId34" Type="http://schemas.openxmlformats.org/officeDocument/2006/relationships/theme" Target="theme/theme1.xm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3.png"/><Relationship Id="rId17" Type="http://schemas.openxmlformats.org/officeDocument/2006/relationships/hyperlink" Target="https://github.com/easystats/easystats" TargetMode="External"/><Relationship Id="rId25" Type="http://schemas.openxmlformats.org/officeDocument/2006/relationships/hyperlink" Target="https://doi.org/10.1177/0956797611417632" TargetMode="External"/><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s://github.com/easystats/easystats/tree/master/publications/makowski_2019_bayesian" TargetMode="External"/><Relationship Id="rId20" Type="http://schemas.openxmlformats.org/officeDocument/2006/relationships/hyperlink" Target="https://doi.org/10.18637/jss.v076.i01"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R-project.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21105/joss.01541" TargetMode="External"/><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hyperlink" Target="https://doi.org/10.1038/d41586-019-00857-9" TargetMode="External"/><Relationship Id="rId31" Type="http://schemas.openxmlformats.org/officeDocument/2006/relationships/header" Target="header3.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mc-stan.org/" TargetMode="External"/><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comments" Target="comments.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8150</Words>
  <Characters>51345</Characters>
  <Application>Microsoft Office Word</Application>
  <DocSecurity>0</DocSecurity>
  <Lines>427</Lines>
  <Paragraphs>118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Indices of Effect Existence and Significance in the Bayesian Framework</vt:lpstr>
      <vt:lpstr/>
    </vt:vector>
  </TitlesOfParts>
  <Company/>
  <LinksUpToDate>false</LinksUpToDate>
  <CharactersWithSpaces>59377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Daniel Lüdecke</dc:creator>
  <cp:keywords/>
  <cp:lastModifiedBy>Daniel Lüdecke</cp:lastModifiedBy>
  <cp:revision>5</cp:revision>
  <dcterms:created xsi:type="dcterms:W3CDTF">2019-08-16T09:33:00Z</dcterms:created>
  <dcterms:modified xsi:type="dcterms:W3CDTF">2019-08-16T11:57:00Z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